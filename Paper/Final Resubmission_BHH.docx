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C2692F" w:rsidRDefault="00DF7DF6" w:rsidP="00C2692F">
      <w:pPr>
        <w:pStyle w:val="Title"/>
        <w:framePr w:wrap="notBeside"/>
      </w:pPr>
      <w:r w:rsidRPr="00DF7DF6">
        <w:t>A novel method for bilateral gait segmentation using a single thigh-mounted depth sensor and IMU</w:t>
      </w:r>
    </w:p>
    <w:p w:rsidR="00C2692F" w:rsidRDefault="00DF7DF6">
      <w:pPr>
        <w:pStyle w:val="Authors"/>
        <w:framePr w:wrap="notBeside" w:x="1614"/>
        <w:spacing w:after="240"/>
        <w:pPrChange w:id="5" w:author="Nili Krausz" w:date="2018-06-26T15:26:00Z">
          <w:pPr>
            <w:pStyle w:val="Authors"/>
            <w:framePr w:wrap="notBeside" w:x="1614"/>
          </w:pPr>
        </w:pPrChange>
      </w:pPr>
      <w:r>
        <w:t>Blair H. Hu</w:t>
      </w:r>
      <w:r w:rsidR="0077754A" w:rsidRPr="0077754A">
        <w:rPr>
          <w:vertAlign w:val="superscript"/>
        </w:rPr>
        <w:t>*</w:t>
      </w:r>
      <w:r>
        <w:t xml:space="preserve">, Student Member, IEEE, </w:t>
      </w:r>
      <w:r w:rsidRPr="00DF7DF6">
        <w:t>Nili E. Krausz</w:t>
      </w:r>
      <w:r w:rsidR="0077754A" w:rsidRPr="0077754A">
        <w:rPr>
          <w:vertAlign w:val="superscript"/>
        </w:rPr>
        <w:t>*</w:t>
      </w:r>
      <w:r w:rsidRPr="00DF7DF6">
        <w:t>, Student Member, IEEE</w:t>
      </w:r>
      <w:r>
        <w:t>,</w:t>
      </w:r>
      <w:r w:rsidRPr="00DF7DF6">
        <w:t xml:space="preserve"> and Levi J. Hargrove, Member, IEEE</w:t>
      </w:r>
    </w:p>
    <w:p w:rsidR="00EB2279" w:rsidRPr="000B159E" w:rsidRDefault="00C2692F">
      <w:pPr>
        <w:pStyle w:val="Abstract"/>
        <w:spacing w:before="0" w:after="60" w:line="228" w:lineRule="auto"/>
        <w:pPrChange w:id="6" w:author="Nili Krausz" w:date="2018-06-26T15:01:00Z">
          <w:pPr>
            <w:pStyle w:val="Abstract"/>
            <w:spacing w:before="0"/>
          </w:pPr>
        </w:pPrChange>
      </w:pPr>
      <w:r w:rsidRPr="000B159E">
        <w:rPr>
          <w:i/>
          <w:iCs/>
        </w:rPr>
        <w:t>Abstract</w:t>
      </w:r>
      <w:r w:rsidRPr="000B159E">
        <w:t xml:space="preserve">— </w:t>
      </w:r>
      <w:r w:rsidR="00EB2279" w:rsidRPr="000B159E">
        <w:t>Lower limb assistive devices have shown potential to restore mobility to millions of individuals with walking impairments</w:t>
      </w:r>
      <w:del w:id="7" w:author="Nili Krausz" w:date="2018-06-12T17:09:00Z">
        <w:r w:rsidR="00EB2279" w:rsidRPr="000B159E" w:rsidDel="002A0B75">
          <w:delText>. To move towards clinical viability, these devices must show they</w:delText>
        </w:r>
      </w:del>
      <w:ins w:id="8" w:author="Nili Krausz" w:date="2018-06-12T17:09:00Z">
        <w:r w:rsidR="002A0B75">
          <w:t xml:space="preserve">; however, </w:t>
        </w:r>
      </w:ins>
      <w:ins w:id="9" w:author="Blair Hu" w:date="2018-06-14T09:55:00Z">
        <w:r w:rsidR="00347069">
          <w:t xml:space="preserve">their success </w:t>
        </w:r>
      </w:ins>
      <w:ins w:id="10" w:author="Nili Krausz" w:date="2018-06-12T17:09:00Z">
        <w:del w:id="11" w:author="Blair Hu" w:date="2018-06-14T09:55:00Z">
          <w:r w:rsidR="002A0B75" w:rsidDel="00347069">
            <w:delText xml:space="preserve">this </w:delText>
          </w:r>
        </w:del>
        <w:r w:rsidR="002A0B75">
          <w:t>depends on whether they</w:t>
        </w:r>
      </w:ins>
      <w:r w:rsidR="00EB2279" w:rsidRPr="000B159E">
        <w:t xml:space="preserve"> can be controlled safely</w:t>
      </w:r>
      <w:ins w:id="12" w:author="Blair Hu" w:date="2018-06-14T10:29:00Z">
        <w:r w:rsidR="00DE1BD6">
          <w:t xml:space="preserve">, </w:t>
        </w:r>
      </w:ins>
      <w:del w:id="13" w:author="Blair Hu" w:date="2018-06-14T10:29:00Z">
        <w:r w:rsidR="00EB2279" w:rsidRPr="000B159E" w:rsidDel="00DE1BD6">
          <w:delText xml:space="preserve"> and </w:delText>
        </w:r>
      </w:del>
      <w:r w:rsidR="00EB2279" w:rsidRPr="000B159E">
        <w:t>reliably</w:t>
      </w:r>
      <w:ins w:id="14" w:author="Blair Hu" w:date="2018-06-14T10:30:00Z">
        <w:r w:rsidR="00DE1BD6">
          <w:t>, and intuitively with</w:t>
        </w:r>
      </w:ins>
      <w:r w:rsidR="00EB2279" w:rsidRPr="000B159E">
        <w:t xml:space="preserve"> </w:t>
      </w:r>
      <w:del w:id="15" w:author="Blair Hu" w:date="2018-06-14T10:30:00Z">
        <w:r w:rsidR="00EB2279" w:rsidRPr="000B159E" w:rsidDel="00DE1BD6">
          <w:delText xml:space="preserve">using </w:delText>
        </w:r>
      </w:del>
      <w:ins w:id="16" w:author="Nili Krausz" w:date="2018-06-05T17:43:00Z">
        <w:r w:rsidR="00EB69A4">
          <w:t xml:space="preserve">user-friendly </w:t>
        </w:r>
      </w:ins>
      <w:r w:rsidR="00EB2279" w:rsidRPr="000B159E">
        <w:t>sensors</w:t>
      </w:r>
      <w:del w:id="17" w:author="Nili Krausz" w:date="2018-06-05T17:43:00Z">
        <w:r w:rsidR="00EB2279" w:rsidRPr="000B159E" w:rsidDel="00EB69A4">
          <w:delText xml:space="preserve"> which are user-friendly</w:delText>
        </w:r>
      </w:del>
      <w:r w:rsidR="00EB2279" w:rsidRPr="000B159E">
        <w:t>. To assist the user’s walking patterns, many devices implement finite-state controllers which rely on accurate estimation of the current gait phase (e.g. stance, swing) of one or both legs. Bilateral gait segmentation is especially important for restoring natural interlimb coordination, which contributes to device safety and efficiency. Most existing techniques for gait segmentation use ground contact, device-embedded, or body-worn sensors with threshold</w:t>
      </w:r>
      <w:del w:id="18" w:author="Blair Hu" w:date="2018-06-14T09:56:00Z">
        <w:r w:rsidR="00EB2279" w:rsidRPr="000B159E" w:rsidDel="00347069">
          <w:delText>-</w:delText>
        </w:r>
      </w:del>
      <w:r w:rsidR="00EB2279" w:rsidRPr="000B159E">
        <w:t xml:space="preserve"> or machine learning</w:t>
      </w:r>
      <w:ins w:id="19" w:author="Blair Hu" w:date="2018-06-14T09:56:00Z">
        <w:r w:rsidR="00347069">
          <w:t xml:space="preserve"> </w:t>
        </w:r>
      </w:ins>
      <w:r w:rsidR="00EB2279" w:rsidRPr="000B159E">
        <w:t>-based algorithms. They have been effective at identifying the state of the ipsilateral (i.e. sensor-side) leg but can become inconvenient for bilateral gait segmentation because they often require many sensors and are more sensitive to sensor placement. Therefore, we present a proof of concept for a novel approach to bilateral gait segmentation using a thigh-mounted</w:t>
      </w:r>
      <w:ins w:id="20" w:author="Blair Hu" w:date="2018-06-14T11:08:00Z">
        <w:r w:rsidR="00745EF4">
          <w:t xml:space="preserve"> inertial measurement unit </w:t>
        </w:r>
      </w:ins>
      <w:del w:id="21" w:author="Blair Hu" w:date="2018-06-14T11:08:00Z">
        <w:r w:rsidR="00EB2279" w:rsidRPr="000B159E" w:rsidDel="00745EF4">
          <w:delText xml:space="preserve"> </w:delText>
        </w:r>
      </w:del>
      <w:ins w:id="22" w:author="Blair Hu" w:date="2018-06-14T11:08:00Z">
        <w:r w:rsidR="00745EF4">
          <w:t>(</w:t>
        </w:r>
      </w:ins>
      <w:r w:rsidR="00EB2279" w:rsidRPr="000B159E">
        <w:t>IMU</w:t>
      </w:r>
      <w:ins w:id="23" w:author="Blair Hu" w:date="2018-06-14T11:09:00Z">
        <w:r w:rsidR="00745EF4">
          <w:t>)</w:t>
        </w:r>
      </w:ins>
      <w:r w:rsidR="00EB2279" w:rsidRPr="000B159E">
        <w:t xml:space="preserve"> and</w:t>
      </w:r>
      <w:r w:rsidR="00EB2279">
        <w:t xml:space="preserve"> </w:t>
      </w:r>
      <w:r w:rsidR="00EB2279" w:rsidRPr="000B159E">
        <w:t>depth sensor with the contralateral leg in its field of view. We extract</w:t>
      </w:r>
      <w:r w:rsidR="00D16589">
        <w:t>ed</w:t>
      </w:r>
      <w:r w:rsidR="00EB2279" w:rsidRPr="000B159E">
        <w:t xml:space="preserve"> tw</w:t>
      </w:r>
      <w:r w:rsidR="00EB2279">
        <w:t xml:space="preserve">o features, </w:t>
      </w:r>
      <w:r w:rsidR="00EB2279" w:rsidRPr="000B159E">
        <w:t>ground and shank angle,</w:t>
      </w:r>
      <w:r w:rsidR="00EB2279">
        <w:t xml:space="preserve"> from the </w:t>
      </w:r>
      <w:r w:rsidR="005F21CF">
        <w:t>depth</w:t>
      </w:r>
      <w:r w:rsidR="00EB2279">
        <w:t xml:space="preserve"> data</w:t>
      </w:r>
      <w:r w:rsidR="00EB2279" w:rsidRPr="000B159E">
        <w:t xml:space="preserve"> and develop</w:t>
      </w:r>
      <w:r w:rsidR="00D16589">
        <w:t>ed</w:t>
      </w:r>
      <w:r w:rsidR="00EB2279" w:rsidRPr="000B159E">
        <w:t xml:space="preserve"> a sensor fusion strategy to predict contralateral heel contact and ipsilateral toe off with accuracy approaching </w:t>
      </w:r>
      <w:r w:rsidR="00EB2279">
        <w:t xml:space="preserve">that of </w:t>
      </w:r>
      <w:r w:rsidR="00EB2279" w:rsidRPr="000B159E">
        <w:t xml:space="preserve">a setup with bilateral thigh and shank IMUs. By using </w:t>
      </w:r>
      <w:r w:rsidR="00B538EA">
        <w:t xml:space="preserve">computer </w:t>
      </w:r>
      <w:r w:rsidR="00EB2279" w:rsidRPr="000B159E">
        <w:t>vision to estimate the state of both legs, we introduce a</w:t>
      </w:r>
      <w:r w:rsidR="00B538EA">
        <w:t xml:space="preserve"> new </w:t>
      </w:r>
      <w:r w:rsidR="00EB2279" w:rsidRPr="000B159E">
        <w:t xml:space="preserve">technique for bilateral gait segmentation which could </w:t>
      </w:r>
      <w:r w:rsidR="0078741F">
        <w:t xml:space="preserve">make assistive devices more user-friendly, safe, and </w:t>
      </w:r>
      <w:r w:rsidR="005F21CF">
        <w:t>functional</w:t>
      </w:r>
      <w:r w:rsidR="00EB2279" w:rsidRPr="000B159E">
        <w:t>.</w:t>
      </w:r>
    </w:p>
    <w:p w:rsidR="00EB2279" w:rsidRDefault="00EB2279">
      <w:pPr>
        <w:pStyle w:val="Heading1"/>
        <w:spacing w:before="0" w:after="60" w:line="228" w:lineRule="auto"/>
        <w:pPrChange w:id="24" w:author="Nili Krausz" w:date="2018-06-26T15:01:00Z">
          <w:pPr>
            <w:pStyle w:val="Heading1"/>
            <w:spacing w:before="120" w:after="120"/>
          </w:pPr>
        </w:pPrChange>
      </w:pPr>
      <w:r>
        <w:t>I</w:t>
      </w:r>
      <w:r>
        <w:rPr>
          <w:sz w:val="16"/>
          <w:szCs w:val="16"/>
        </w:rPr>
        <w:t>NTRODUCTION</w:t>
      </w:r>
    </w:p>
    <w:p w:rsidR="00032911" w:rsidDel="00493FD2" w:rsidRDefault="00032911">
      <w:pPr>
        <w:framePr w:wrap="auto" w:vAnchor="page" w:hAnchor="page" w:x="4" w:y="12363"/>
        <w:spacing w:after="60" w:line="228" w:lineRule="auto"/>
        <w:ind w:firstLine="202"/>
        <w:suppressOverlap/>
        <w:jc w:val="both"/>
        <w:rPr>
          <w:del w:id="25" w:author="Nili Krausz" w:date="2018-06-20T14:45:00Z"/>
        </w:rPr>
        <w:pPrChange w:id="26" w:author="Nili Krausz" w:date="2018-06-26T15:10:00Z">
          <w:pPr>
            <w:spacing w:before="40" w:after="40"/>
            <w:ind w:firstLine="202"/>
            <w:jc w:val="both"/>
          </w:pPr>
        </w:pPrChange>
      </w:pPr>
      <w:del w:id="27" w:author="Nili Krausz" w:date="2018-06-12T16:39:00Z">
        <w:r w:rsidDel="00FB0165">
          <w:delText xml:space="preserve"> </w:delText>
        </w:r>
      </w:del>
    </w:p>
    <w:p w:rsidR="00032911" w:rsidDel="00D35F2F" w:rsidRDefault="00032911">
      <w:pPr>
        <w:framePr w:wrap="auto" w:vAnchor="page" w:hAnchor="page" w:x="4" w:y="12363"/>
        <w:spacing w:after="60" w:line="228" w:lineRule="auto"/>
        <w:ind w:firstLine="202"/>
        <w:suppressOverlap/>
        <w:jc w:val="both"/>
        <w:rPr>
          <w:ins w:id="28" w:author="Blair Hu" w:date="2018-06-14T14:28:00Z"/>
          <w:del w:id="29" w:author="Nili Krausz" w:date="2018-06-20T13:20:00Z"/>
          <w:color w:val="222222"/>
          <w:lang w:eastAsia="ko-KR" w:bidi="he-IL"/>
        </w:rPr>
        <w:pPrChange w:id="30" w:author="Nili Krausz" w:date="2018-06-26T15:10:00Z">
          <w:pPr>
            <w:pStyle w:val="NormalWeb"/>
            <w:shd w:val="clear" w:color="auto" w:fill="FFFFFF"/>
            <w:spacing w:before="40" w:after="40" w:line="192" w:lineRule="atLeast"/>
            <w:ind w:firstLine="202"/>
            <w:jc w:val="both"/>
          </w:pPr>
        </w:pPrChange>
      </w:pPr>
      <w:del w:id="31" w:author="Nili Krausz" w:date="2018-06-20T14:45:00Z">
        <w:r w:rsidDel="00493FD2">
          <w:rPr>
            <w:i/>
          </w:rPr>
          <w:delText>Left</w:delText>
        </w:r>
        <w:r w:rsidRPr="008E0C05" w:rsidDel="00493FD2">
          <w:rPr>
            <w:i/>
          </w:rPr>
          <w:delText xml:space="preserve"> leg:</w:delText>
        </w:r>
        <w:r w:rsidDel="00493FD2">
          <w:rPr>
            <w:i/>
          </w:rPr>
          <w:delText xml:space="preserve"> </w:delText>
        </w:r>
        <w:r w:rsidDel="00493FD2">
          <w:rPr>
            <w:color w:val="222222"/>
            <w:lang w:eastAsia="ko-KR" w:bidi="he-IL"/>
          </w:rPr>
          <w:delText>T</w:delText>
        </w:r>
      </w:del>
      <w:ins w:id="32" w:author="Blair Hu" w:date="2018-06-14T13:10:00Z">
        <w:del w:id="33" w:author="Nili Krausz" w:date="2018-06-20T14:45:00Z">
          <w:r w:rsidDel="00493FD2">
            <w:rPr>
              <w:color w:val="222222"/>
              <w:lang w:eastAsia="ko-KR" w:bidi="he-IL"/>
            </w:rPr>
            <w:delText>When leading, t</w:delText>
          </w:r>
        </w:del>
      </w:ins>
      <w:del w:id="34" w:author="Nili Krausz" w:date="2018-06-20T14:45:00Z">
        <w:r w:rsidDel="00493FD2">
          <w:rPr>
            <w:color w:val="222222"/>
            <w:lang w:eastAsia="ko-KR" w:bidi="he-IL"/>
          </w:rPr>
          <w:delText>he</w:delText>
        </w:r>
        <w:r w:rsidRPr="0077754A" w:rsidDel="00493FD2">
          <w:rPr>
            <w:color w:val="222222"/>
            <w:lang w:eastAsia="ko-KR" w:bidi="he-IL"/>
          </w:rPr>
          <w:delText xml:space="preserve"> </w:delText>
        </w:r>
        <w:r w:rsidDel="00493FD2">
          <w:rPr>
            <w:color w:val="222222"/>
            <w:lang w:eastAsia="ko-KR" w:bidi="he-IL"/>
          </w:rPr>
          <w:delText>left</w:delText>
        </w:r>
        <w:r w:rsidRPr="0077754A" w:rsidDel="00493FD2">
          <w:rPr>
            <w:color w:val="222222"/>
            <w:lang w:eastAsia="ko-KR" w:bidi="he-IL"/>
          </w:rPr>
          <w:delText xml:space="preserve"> leg was </w:delText>
        </w:r>
        <w:r w:rsidDel="00493FD2">
          <w:rPr>
            <w:color w:val="222222"/>
            <w:lang w:eastAsia="ko-KR" w:bidi="he-IL"/>
          </w:rPr>
          <w:delText>in</w:delText>
        </w:r>
        <w:r w:rsidRPr="0077754A" w:rsidDel="00493FD2">
          <w:rPr>
            <w:color w:val="222222"/>
            <w:lang w:eastAsia="ko-KR" w:bidi="he-IL"/>
          </w:rPr>
          <w:delText xml:space="preserve"> the </w:delText>
        </w:r>
      </w:del>
      <w:ins w:id="35" w:author="Blair Hu" w:date="2018-06-14T13:52:00Z">
        <w:del w:id="36" w:author="Nili Krausz" w:date="2018-06-20T14:45:00Z">
          <w:r w:rsidDel="00493FD2">
            <w:rPr>
              <w:color w:val="222222"/>
              <w:lang w:eastAsia="ko-KR" w:bidi="he-IL"/>
            </w:rPr>
            <w:delText xml:space="preserve">depth sensor’s </w:delText>
          </w:r>
        </w:del>
      </w:ins>
      <w:del w:id="37" w:author="Nili Krausz" w:date="2018-06-20T14:45:00Z">
        <w:r w:rsidRPr="0077754A" w:rsidDel="00493FD2">
          <w:rPr>
            <w:color w:val="222222"/>
            <w:lang w:eastAsia="ko-KR" w:bidi="he-IL"/>
          </w:rPr>
          <w:delText>field of view</w:delText>
        </w:r>
        <w:r w:rsidDel="00493FD2">
          <w:rPr>
            <w:color w:val="222222"/>
            <w:lang w:eastAsia="ko-KR" w:bidi="he-IL"/>
          </w:rPr>
          <w:delText>, but only visible when the left leg was leading</w:delText>
        </w:r>
        <w:r w:rsidRPr="0077754A" w:rsidDel="00493FD2">
          <w:rPr>
            <w:color w:val="222222"/>
            <w:lang w:eastAsia="ko-KR" w:bidi="he-IL"/>
          </w:rPr>
          <w:delText xml:space="preserve">. </w:delText>
        </w:r>
      </w:del>
      <w:ins w:id="38" w:author="Blair Hu" w:date="2018-06-14T13:56:00Z">
        <w:del w:id="39" w:author="Nili Krausz" w:date="2018-06-20T14:45:00Z">
          <w:r w:rsidDel="00493FD2">
            <w:rPr>
              <w:color w:val="222222"/>
              <w:lang w:eastAsia="ko-KR" w:bidi="he-IL"/>
            </w:rPr>
            <w:delText xml:space="preserve">We used the previously calculated ground angle, </w:delText>
          </w:r>
        </w:del>
      </w:ins>
      <w:del w:id="40" w:author="Nili Krausz" w:date="2018-06-12T16:40:00Z">
        <w:r w:rsidDel="00FB0165">
          <w:rPr>
            <w:color w:val="222222"/>
            <w:lang w:eastAsia="ko-KR" w:bidi="he-IL"/>
          </w:rPr>
          <w:delText>We</w:delText>
        </w:r>
        <w:r w:rsidRPr="0077754A" w:rsidDel="00FB0165">
          <w:rPr>
            <w:color w:val="222222"/>
            <w:lang w:eastAsia="ko-KR" w:bidi="he-IL"/>
          </w:rPr>
          <w:delText xml:space="preserve"> use</w:delText>
        </w:r>
        <w:r w:rsidDel="00FB0165">
          <w:rPr>
            <w:color w:val="222222"/>
            <w:lang w:eastAsia="ko-KR" w:bidi="he-IL"/>
          </w:rPr>
          <w:delText xml:space="preserve">d </w:delText>
        </w:r>
      </w:del>
      <w:del w:id="41" w:author="Nili Krausz" w:date="2018-06-20T14:45:00Z">
        <w:r w:rsidRPr="005B78B2" w:rsidDel="00493FD2">
          <w:rPr>
            <w:b/>
            <w:color w:val="222222"/>
            <w:lang w:eastAsia="ko-KR" w:bidi="he-IL"/>
          </w:rPr>
          <w:delText>θ</w:delText>
        </w:r>
      </w:del>
      <w:ins w:id="42" w:author="Blair Hu" w:date="2018-06-14T13:56:00Z">
        <w:del w:id="43" w:author="Nili Krausz" w:date="2018-06-20T14:45:00Z">
          <w:r w:rsidDel="00493FD2">
            <w:rPr>
              <w:bCs/>
              <w:color w:val="222222"/>
              <w:lang w:eastAsia="ko-KR" w:bidi="he-IL"/>
            </w:rPr>
            <w:delText xml:space="preserve">to </w:delText>
          </w:r>
        </w:del>
      </w:ins>
      <w:ins w:id="44" w:author="Blair Hu" w:date="2018-06-14T14:18:00Z">
        <w:del w:id="45" w:author="Nili Krausz" w:date="2018-06-20T14:45:00Z">
          <w:r w:rsidDel="00493FD2">
            <w:rPr>
              <w:bCs/>
              <w:color w:val="222222"/>
              <w:lang w:eastAsia="ko-KR" w:bidi="he-IL"/>
            </w:rPr>
            <w:delText xml:space="preserve">y and remove </w:delText>
          </w:r>
        </w:del>
      </w:ins>
      <w:del w:id="46" w:author="Nili Krausz" w:date="2018-06-12T17:04:00Z">
        <w:r w:rsidDel="006E7C4C">
          <w:rPr>
            <w:color w:val="222222"/>
            <w:lang w:eastAsia="ko-KR" w:bidi="he-IL"/>
          </w:rPr>
          <w:delText xml:space="preserve"> to </w:delText>
        </w:r>
        <w:r w:rsidRPr="0077754A" w:rsidDel="006E7C4C">
          <w:rPr>
            <w:color w:val="222222"/>
            <w:lang w:eastAsia="ko-KR" w:bidi="he-IL"/>
          </w:rPr>
          <w:delText xml:space="preserve">remove the </w:delText>
        </w:r>
      </w:del>
      <w:del w:id="47" w:author="Nili Krausz" w:date="2018-06-20T14:45:00Z">
        <w:r w:rsidRPr="0077754A" w:rsidDel="00493FD2">
          <w:rPr>
            <w:color w:val="222222"/>
            <w:lang w:eastAsia="ko-KR" w:bidi="he-IL"/>
          </w:rPr>
          <w:delText xml:space="preserve">ground plane from the </w:delText>
        </w:r>
        <w:r w:rsidDel="00493FD2">
          <w:rPr>
            <w:color w:val="222222"/>
            <w:lang w:eastAsia="ko-KR" w:bidi="he-IL"/>
          </w:rPr>
          <w:delText>point</w:delText>
        </w:r>
        <w:r w:rsidRPr="0077754A" w:rsidDel="00493FD2">
          <w:rPr>
            <w:color w:val="222222"/>
            <w:lang w:eastAsia="ko-KR" w:bidi="he-IL"/>
          </w:rPr>
          <w:delText xml:space="preserve"> cloud</w:delText>
        </w:r>
      </w:del>
      <w:ins w:id="48" w:author="Blair Hu" w:date="2018-06-14T13:57:00Z">
        <w:del w:id="49" w:author="Nili Krausz" w:date="2018-06-20T14:45:00Z">
          <w:r w:rsidDel="00493FD2">
            <w:rPr>
              <w:color w:val="222222"/>
              <w:lang w:eastAsia="ko-KR" w:bidi="he-IL"/>
            </w:rPr>
            <w:delText>s</w:delText>
          </w:r>
        </w:del>
      </w:ins>
      <w:del w:id="50" w:author="Nili Krausz" w:date="2018-06-20T14:45:00Z">
        <w:r w:rsidRPr="0077754A" w:rsidDel="00493FD2">
          <w:rPr>
            <w:color w:val="222222"/>
            <w:lang w:eastAsia="ko-KR" w:bidi="he-IL"/>
          </w:rPr>
          <w:delText xml:space="preserve"> and its </w:delText>
        </w:r>
      </w:del>
      <w:ins w:id="51" w:author="Blair Hu" w:date="2018-06-14T13:57:00Z">
        <w:del w:id="52" w:author="Nili Krausz" w:date="2018-06-20T14:45:00Z">
          <w:r w:rsidDel="00493FD2">
            <w:rPr>
              <w:color w:val="222222"/>
              <w:lang w:eastAsia="ko-KR" w:bidi="he-IL"/>
            </w:rPr>
            <w:delText>their</w:delText>
          </w:r>
          <w:r w:rsidRPr="0077754A" w:rsidDel="00493FD2">
            <w:rPr>
              <w:color w:val="222222"/>
              <w:lang w:eastAsia="ko-KR" w:bidi="he-IL"/>
            </w:rPr>
            <w:delText xml:space="preserve"> </w:delText>
          </w:r>
        </w:del>
      </w:ins>
      <w:del w:id="53" w:author="Nili Krausz" w:date="2018-06-20T14:45:00Z">
        <w:r w:rsidRPr="0077754A" w:rsidDel="00493FD2">
          <w:rPr>
            <w:color w:val="222222"/>
            <w:lang w:eastAsia="ko-KR" w:bidi="he-IL"/>
          </w:rPr>
          <w:delText xml:space="preserve">2D </w:delText>
        </w:r>
        <w:r w:rsidDel="00493FD2">
          <w:rPr>
            <w:color w:val="222222"/>
            <w:lang w:eastAsia="ko-KR" w:bidi="he-IL"/>
          </w:rPr>
          <w:delText>projection</w:delText>
        </w:r>
      </w:del>
      <w:ins w:id="54" w:author="Blair Hu" w:date="2018-06-14T13:57:00Z">
        <w:del w:id="55" w:author="Nili Krausz" w:date="2018-06-20T14:45:00Z">
          <w:r w:rsidDel="00493FD2">
            <w:rPr>
              <w:color w:val="222222"/>
              <w:lang w:eastAsia="ko-KR" w:bidi="he-IL"/>
            </w:rPr>
            <w:delText>s</w:delText>
          </w:r>
        </w:del>
      </w:ins>
      <w:ins w:id="56" w:author="Blair Hu" w:date="2018-06-14T14:20:00Z">
        <w:del w:id="57" w:author="Nili Krausz" w:date="2018-06-20T13:47:00Z">
          <w:r w:rsidDel="00025E7A">
            <w:rPr>
              <w:color w:val="222222"/>
              <w:lang w:eastAsia="ko-KR" w:bidi="he-IL"/>
            </w:rPr>
            <w:delText xml:space="preserve"> so</w:delText>
          </w:r>
        </w:del>
        <w:del w:id="58" w:author="Nili Krausz" w:date="2018-06-20T14:45:00Z">
          <w:r w:rsidDel="00493FD2">
            <w:rPr>
              <w:color w:val="222222"/>
              <w:lang w:eastAsia="ko-KR" w:bidi="he-IL"/>
            </w:rPr>
            <w:delText xml:space="preserve"> identif</w:delText>
          </w:r>
        </w:del>
        <w:del w:id="59" w:author="Nili Krausz" w:date="2018-06-20T13:47:00Z">
          <w:r w:rsidDel="00025E7A">
            <w:rPr>
              <w:color w:val="222222"/>
              <w:lang w:eastAsia="ko-KR" w:bidi="he-IL"/>
            </w:rPr>
            <w:delText>ying</w:delText>
          </w:r>
        </w:del>
        <w:del w:id="60" w:author="Nili Krausz" w:date="2018-06-20T14:45:00Z">
          <w:r w:rsidDel="00493FD2">
            <w:rPr>
              <w:color w:val="222222"/>
              <w:lang w:eastAsia="ko-KR" w:bidi="he-IL"/>
            </w:rPr>
            <w:delText xml:space="preserve"> the left leg</w:delText>
          </w:r>
        </w:del>
        <w:del w:id="61" w:author="Nili Krausz" w:date="2018-06-20T13:47:00Z">
          <w:r w:rsidDel="00025E7A">
            <w:rPr>
              <w:color w:val="222222"/>
              <w:lang w:eastAsia="ko-KR" w:bidi="he-IL"/>
            </w:rPr>
            <w:delText xml:space="preserve"> would</w:delText>
          </w:r>
        </w:del>
      </w:ins>
      <w:ins w:id="62" w:author="Blair Hu" w:date="2018-06-14T14:21:00Z">
        <w:del w:id="63" w:author="Nili Krausz" w:date="2018-06-20T13:47:00Z">
          <w:r w:rsidDel="00025E7A">
            <w:rPr>
              <w:color w:val="222222"/>
              <w:lang w:eastAsia="ko-KR" w:bidi="he-IL"/>
            </w:rPr>
            <w:delText xml:space="preserve"> be easier</w:delText>
          </w:r>
        </w:del>
      </w:ins>
      <w:del w:id="64" w:author="Nili Krausz" w:date="2018-06-20T14:45:00Z">
        <w:r w:rsidDel="00493FD2">
          <w:rPr>
            <w:color w:val="222222"/>
            <w:lang w:eastAsia="ko-KR" w:bidi="he-IL"/>
          </w:rPr>
          <w:delText xml:space="preserve">. Next, </w:delText>
        </w:r>
      </w:del>
      <w:ins w:id="65" w:author="Blair Hu" w:date="2018-06-14T14:21:00Z">
        <w:del w:id="66" w:author="Nili Krausz" w:date="2018-06-20T14:45:00Z">
          <w:r w:rsidDel="00493FD2">
            <w:rPr>
              <w:color w:val="222222"/>
              <w:lang w:eastAsia="ko-KR" w:bidi="he-IL"/>
            </w:rPr>
            <w:delText xml:space="preserve"> ground-removed</w:delText>
          </w:r>
        </w:del>
      </w:ins>
      <w:del w:id="67" w:author="Nili Krausz" w:date="2018-06-20T14:45:00Z">
        <w:r w:rsidDel="00493FD2">
          <w:rPr>
            <w:color w:val="222222"/>
            <w:lang w:eastAsia="ko-KR" w:bidi="he-IL"/>
          </w:rPr>
          <w:delText xml:space="preserve">we sequentially applied morphological thickening, closing, and hole filling </w:delText>
        </w:r>
      </w:del>
      <w:del w:id="68" w:author="Nili Krausz" w:date="2018-06-12T17:05:00Z">
        <w:r w:rsidDel="006E7C4C">
          <w:rPr>
            <w:color w:val="222222"/>
            <w:lang w:eastAsia="ko-KR" w:bidi="he-IL"/>
          </w:rPr>
          <w:delText xml:space="preserve">to isolate distinct regions in the </w:delText>
        </w:r>
        <w:r w:rsidRPr="0077754A" w:rsidDel="006E7C4C">
          <w:rPr>
            <w:color w:val="222222"/>
            <w:lang w:eastAsia="ko-KR" w:bidi="he-IL"/>
          </w:rPr>
          <w:delText xml:space="preserve">remaining </w:delText>
        </w:r>
      </w:del>
      <w:del w:id="69" w:author="Nili Krausz" w:date="2018-06-20T14:45:00Z">
        <w:r w:rsidRPr="0077754A" w:rsidDel="00493FD2">
          <w:rPr>
            <w:color w:val="222222"/>
            <w:lang w:eastAsia="ko-KR" w:bidi="he-IL"/>
          </w:rPr>
          <w:delText>2D projection</w:delText>
        </w:r>
        <w:r w:rsidDel="00493FD2">
          <w:rPr>
            <w:color w:val="222222"/>
            <w:lang w:eastAsia="ko-KR" w:bidi="he-IL"/>
          </w:rPr>
          <w:delText xml:space="preserve">. We performed </w:delText>
        </w:r>
        <w:r w:rsidRPr="0077754A" w:rsidDel="00493FD2">
          <w:rPr>
            <w:color w:val="222222"/>
            <w:lang w:eastAsia="ko-KR" w:bidi="he-IL"/>
          </w:rPr>
          <w:delText xml:space="preserve">connected component labeling (CCL) </w:delText>
        </w:r>
        <w:r w:rsidDel="00493FD2">
          <w:rPr>
            <w:color w:val="222222"/>
            <w:lang w:eastAsia="ko-KR" w:bidi="he-IL"/>
          </w:rPr>
          <w:delText xml:space="preserve">on </w:delText>
        </w:r>
      </w:del>
      <w:del w:id="70" w:author="Nili Krausz" w:date="2018-06-20T13:50:00Z">
        <w:r w:rsidRPr="0077754A" w:rsidDel="00025E7A">
          <w:rPr>
            <w:color w:val="222222"/>
            <w:lang w:eastAsia="ko-KR" w:bidi="he-IL"/>
          </w:rPr>
          <w:delText xml:space="preserve">all </w:delText>
        </w:r>
      </w:del>
      <w:del w:id="71" w:author="Nili Krausz" w:date="2018-06-20T14:45:00Z">
        <w:r w:rsidRPr="0077754A" w:rsidDel="00493FD2">
          <w:rPr>
            <w:color w:val="222222"/>
            <w:lang w:eastAsia="ko-KR" w:bidi="he-IL"/>
          </w:rPr>
          <w:delText xml:space="preserve">remaining regions in the 2D </w:delText>
        </w:r>
        <w:r w:rsidDel="00493FD2">
          <w:rPr>
            <w:color w:val="222222"/>
            <w:lang w:eastAsia="ko-KR" w:bidi="he-IL"/>
          </w:rPr>
          <w:delText>projection</w:delText>
        </w:r>
      </w:del>
      <w:del w:id="72" w:author="Nili Krausz" w:date="2018-06-12T17:06:00Z">
        <w:r w:rsidDel="006E7C4C">
          <w:rPr>
            <w:color w:val="222222"/>
            <w:lang w:eastAsia="ko-KR" w:bidi="he-IL"/>
          </w:rPr>
          <w:delText xml:space="preserve">. </w:delText>
        </w:r>
        <w:r w:rsidRPr="0077754A" w:rsidDel="006E7C4C">
          <w:rPr>
            <w:color w:val="222222"/>
            <w:lang w:eastAsia="ko-KR" w:bidi="he-IL"/>
          </w:rPr>
          <w:delText xml:space="preserve">Any </w:delText>
        </w:r>
      </w:del>
      <w:del w:id="73" w:author="Nili Krausz" w:date="2018-06-20T13:49:00Z">
        <w:r w:rsidRPr="0077754A" w:rsidDel="00025E7A">
          <w:rPr>
            <w:color w:val="222222"/>
            <w:lang w:eastAsia="ko-KR" w:bidi="he-IL"/>
          </w:rPr>
          <w:delText>regions</w:delText>
        </w:r>
      </w:del>
      <w:del w:id="74" w:author="Nili Krausz" w:date="2018-06-20T14:45:00Z">
        <w:r w:rsidRPr="0077754A" w:rsidDel="00493FD2">
          <w:rPr>
            <w:color w:val="222222"/>
            <w:lang w:eastAsia="ko-KR" w:bidi="he-IL"/>
          </w:rPr>
          <w:delText xml:space="preserve"> </w:delText>
        </w:r>
      </w:del>
      <w:del w:id="75" w:author="Nili Krausz" w:date="2018-06-20T13:49:00Z">
        <w:r w:rsidDel="00025E7A">
          <w:rPr>
            <w:color w:val="222222"/>
            <w:lang w:eastAsia="ko-KR" w:bidi="he-IL"/>
          </w:rPr>
          <w:delText xml:space="preserve">between </w:delText>
        </w:r>
      </w:del>
      <w:del w:id="76" w:author="Nili Krausz" w:date="2018-06-20T14:45:00Z">
        <w:r w:rsidDel="00493FD2">
          <w:rPr>
            <w:color w:val="222222"/>
            <w:lang w:eastAsia="ko-KR" w:bidi="he-IL"/>
          </w:rPr>
          <w:delText>500</w:delText>
        </w:r>
      </w:del>
      <w:ins w:id="77" w:author="Blair Hu" w:date="2018-06-14T14:23:00Z">
        <w:del w:id="78" w:author="Nili Krausz" w:date="2018-06-20T14:45:00Z">
          <w:r w:rsidDel="00493FD2">
            <w:rPr>
              <w:color w:val="222222"/>
              <w:lang w:eastAsia="ko-KR" w:bidi="he-IL"/>
            </w:rPr>
            <w:delText>-</w:delText>
          </w:r>
        </w:del>
      </w:ins>
      <w:del w:id="79" w:author="Nili Krausz" w:date="2018-06-20T14:45:00Z">
        <w:r w:rsidDel="00493FD2">
          <w:rPr>
            <w:color w:val="222222"/>
            <w:lang w:eastAsia="ko-KR" w:bidi="he-IL"/>
          </w:rPr>
          <w:delText xml:space="preserve"> and 10,000 pixels with</w:delText>
        </w:r>
      </w:del>
      <w:del w:id="80" w:author="Nili Krausz" w:date="2018-06-20T13:51:00Z">
        <w:r w:rsidDel="00025E7A">
          <w:rPr>
            <w:color w:val="222222"/>
            <w:lang w:eastAsia="ko-KR" w:bidi="he-IL"/>
          </w:rPr>
          <w:delText>in a ROI</w:delText>
        </w:r>
      </w:del>
      <w:del w:id="81" w:author="Nili Krausz" w:date="2018-06-20T14:45:00Z">
        <w:r w:rsidDel="00493FD2">
          <w:rPr>
            <w:color w:val="222222"/>
            <w:lang w:eastAsia="ko-KR" w:bidi="he-IL"/>
          </w:rPr>
          <w:delText xml:space="preserve"> were defined </w:delText>
        </w:r>
      </w:del>
      <w:ins w:id="82" w:author="Blair Hu" w:date="2018-06-14T14:23:00Z">
        <w:del w:id="83" w:author="Nili Krausz" w:date="2018-06-20T14:45:00Z">
          <w:r w:rsidDel="00493FD2">
            <w:rPr>
              <w:color w:val="222222"/>
              <w:lang w:eastAsia="ko-KR" w:bidi="he-IL"/>
            </w:rPr>
            <w:delText xml:space="preserve">labeled </w:delText>
          </w:r>
        </w:del>
      </w:ins>
      <w:del w:id="84" w:author="Nili Krausz" w:date="2018-06-20T14:45:00Z">
        <w:r w:rsidDel="00493FD2">
          <w:rPr>
            <w:color w:val="222222"/>
            <w:lang w:eastAsia="ko-KR" w:bidi="he-IL"/>
          </w:rPr>
          <w:delText>as the shank. We fit a border to the</w:delText>
        </w:r>
      </w:del>
      <w:ins w:id="85" w:author="Blair Hu" w:date="2018-06-14T14:23:00Z">
        <w:del w:id="86" w:author="Nili Krausz" w:date="2018-06-20T14:45:00Z">
          <w:r w:rsidDel="00493FD2">
            <w:rPr>
              <w:color w:val="222222"/>
              <w:lang w:eastAsia="ko-KR" w:bidi="he-IL"/>
            </w:rPr>
            <w:delText xml:space="preserve"> </w:delText>
          </w:r>
        </w:del>
      </w:ins>
      <w:ins w:id="87" w:author="Blair Hu" w:date="2018-06-14T14:26:00Z">
        <w:del w:id="88" w:author="Nili Krausz" w:date="2018-06-20T14:45:00Z">
          <w:r w:rsidDel="00493FD2">
            <w:rPr>
              <w:color w:val="222222"/>
              <w:lang w:eastAsia="ko-KR" w:bidi="he-IL"/>
            </w:rPr>
            <w:delText xml:space="preserve">shank-labeled </w:delText>
          </w:r>
        </w:del>
      </w:ins>
      <w:ins w:id="89" w:author="Blair Hu" w:date="2018-06-14T14:24:00Z">
        <w:del w:id="90" w:author="Nili Krausz" w:date="2018-06-20T14:45:00Z">
          <w:r w:rsidDel="00493FD2">
            <w:rPr>
              <w:color w:val="222222"/>
              <w:lang w:eastAsia="ko-KR" w:bidi="he-IL"/>
            </w:rPr>
            <w:delText xml:space="preserve">pixels </w:delText>
          </w:r>
        </w:del>
      </w:ins>
      <w:del w:id="91" w:author="Nili Krausz" w:date="2018-06-20T14:45:00Z">
        <w:r w:rsidDel="00493FD2">
          <w:rPr>
            <w:color w:val="222222"/>
            <w:lang w:eastAsia="ko-KR" w:bidi="he-IL"/>
          </w:rPr>
          <w:delText xml:space="preserve"> shank pixels and </w:delText>
        </w:r>
      </w:del>
      <w:ins w:id="92" w:author="Blair Hu" w:date="2018-06-14T14:24:00Z">
        <w:del w:id="93" w:author="Nili Krausz" w:date="2018-06-20T14:45:00Z">
          <w:r w:rsidDel="00493FD2">
            <w:rPr>
              <w:color w:val="222222"/>
              <w:lang w:eastAsia="ko-KR" w:bidi="he-IL"/>
            </w:rPr>
            <w:delText xml:space="preserve">found </w:delText>
          </w:r>
        </w:del>
      </w:ins>
      <w:del w:id="94" w:author="Nili Krausz" w:date="2018-06-20T14:45:00Z">
        <w:r w:rsidDel="00493FD2">
          <w:rPr>
            <w:color w:val="222222"/>
            <w:lang w:eastAsia="ko-KR" w:bidi="he-IL"/>
          </w:rPr>
          <w:delText xml:space="preserve">used linear regression to find the line through the centroid </w:delText>
        </w:r>
      </w:del>
      <w:ins w:id="95" w:author="Blair Hu" w:date="2018-06-14T14:24:00Z">
        <w:del w:id="96" w:author="Nili Krausz" w:date="2018-06-20T14:45:00Z">
          <w:r w:rsidDel="00493FD2">
            <w:rPr>
              <w:color w:val="222222"/>
              <w:lang w:eastAsia="ko-KR" w:bidi="he-IL"/>
            </w:rPr>
            <w:delText xml:space="preserve"> using linear regression</w:delText>
          </w:r>
        </w:del>
      </w:ins>
      <w:del w:id="97" w:author="Nili Krausz" w:date="2018-06-20T14:45:00Z">
        <w:r w:rsidDel="00493FD2">
          <w:rPr>
            <w:color w:val="222222"/>
            <w:lang w:eastAsia="ko-KR" w:bidi="he-IL"/>
          </w:rPr>
          <w:delText>(Figure 2).</w:delText>
        </w:r>
        <w:r w:rsidRPr="0077754A" w:rsidDel="00493FD2">
          <w:rPr>
            <w:color w:val="222222"/>
            <w:lang w:eastAsia="ko-KR" w:bidi="he-IL"/>
          </w:rPr>
          <w:delText xml:space="preserve"> </w:delText>
        </w:r>
        <w:r w:rsidDel="00493FD2">
          <w:rPr>
            <w:color w:val="222222"/>
            <w:lang w:eastAsia="ko-KR" w:bidi="he-IL"/>
          </w:rPr>
          <w:delText xml:space="preserve">The angle </w:delText>
        </w:r>
        <w:r w:rsidRPr="0077754A" w:rsidDel="00493FD2">
          <w:rPr>
            <w:color w:val="222222"/>
            <w:lang w:eastAsia="ko-KR" w:bidi="he-IL"/>
          </w:rPr>
          <w:delText>of this line</w:delText>
        </w:r>
        <w:r w:rsidDel="00493FD2">
          <w:rPr>
            <w:color w:val="222222"/>
            <w:lang w:eastAsia="ko-KR" w:bidi="he-IL"/>
          </w:rPr>
          <w:delText xml:space="preserve"> (shank angle</w:delText>
        </w:r>
      </w:del>
      <w:ins w:id="98" w:author="Blair Hu" w:date="2018-06-14T14:24:00Z">
        <w:del w:id="99" w:author="Nili Krausz" w:date="2018-06-20T14:45:00Z">
          <w:r w:rsidDel="00493FD2">
            <w:rPr>
              <w:color w:val="222222"/>
              <w:lang w:eastAsia="ko-KR" w:bidi="he-IL"/>
            </w:rPr>
            <w:delText>,</w:delText>
          </w:r>
        </w:del>
      </w:ins>
      <w:del w:id="100" w:author="Nili Krausz" w:date="2018-06-20T14:45:00Z">
        <w:r w:rsidDel="00493FD2">
          <w:rPr>
            <w:color w:val="222222"/>
            <w:lang w:eastAsia="ko-KR" w:bidi="he-IL"/>
          </w:rPr>
          <w:delText>)</w:delText>
        </w:r>
        <w:r w:rsidRPr="0077754A" w:rsidDel="00493FD2">
          <w:rPr>
            <w:color w:val="222222"/>
            <w:lang w:eastAsia="ko-KR" w:bidi="he-IL"/>
          </w:rPr>
          <w:delText>,</w:delText>
        </w:r>
        <w:r w:rsidDel="00493FD2">
          <w:rPr>
            <w:color w:val="222222"/>
            <w:lang w:eastAsia="ko-KR" w:bidi="he-IL"/>
          </w:rPr>
          <w:delText xml:space="preserve"> </w:delText>
        </w:r>
        <w:r w:rsidRPr="002A751C" w:rsidDel="00493FD2">
          <w:rPr>
            <w:b/>
            <w:color w:val="222222"/>
            <w:lang w:eastAsia="ko-KR" w:bidi="he-IL"/>
          </w:rPr>
          <w:delText>φ</w:delText>
        </w:r>
      </w:del>
      <w:ins w:id="101" w:author="Blair Hu" w:date="2018-06-14T14:25:00Z">
        <w:del w:id="102" w:author="Nili Krausz" w:date="2018-06-20T14:45:00Z">
          <w:r w:rsidDel="00493FD2">
            <w:rPr>
              <w:color w:val="222222"/>
              <w:lang w:eastAsia="ko-KR" w:bidi="he-IL"/>
            </w:rPr>
            <w:delText>)</w:delText>
          </w:r>
        </w:del>
        <w:del w:id="103" w:author="Nili Krausz" w:date="2018-06-20T13:48:00Z">
          <w:r w:rsidDel="00025E7A">
            <w:rPr>
              <w:color w:val="222222"/>
              <w:lang w:eastAsia="ko-KR" w:bidi="he-IL"/>
            </w:rPr>
            <w:delText xml:space="preserve"> </w:delText>
          </w:r>
        </w:del>
      </w:ins>
      <w:del w:id="104" w:author="Nili Krausz" w:date="2018-06-20T14:45:00Z">
        <w:r w:rsidDel="00493FD2">
          <w:rPr>
            <w:color w:val="222222"/>
            <w:lang w:eastAsia="ko-KR" w:bidi="he-IL"/>
          </w:rPr>
          <w:delText xml:space="preserve">, was used </w:delText>
        </w:r>
      </w:del>
      <w:ins w:id="105" w:author="Blair Hu" w:date="2018-06-14T14:25:00Z">
        <w:del w:id="106" w:author="Nili Krausz" w:date="2018-06-20T14:45:00Z">
          <w:r w:rsidDel="00493FD2">
            <w:rPr>
              <w:color w:val="222222"/>
              <w:lang w:eastAsia="ko-KR" w:bidi="he-IL"/>
            </w:rPr>
            <w:delText>to detect left heel contact (LHC) events</w:delText>
          </w:r>
        </w:del>
      </w:ins>
      <w:del w:id="107" w:author="Nili Krausz" w:date="2018-06-20T13:20:00Z">
        <w:r w:rsidDel="00D35F2F">
          <w:rPr>
            <w:color w:val="222222"/>
            <w:lang w:eastAsia="ko-KR" w:bidi="he-IL"/>
          </w:rPr>
          <w:delText>for detecting left heel contact events.</w:delText>
        </w:r>
      </w:del>
    </w:p>
    <w:p w:rsidR="00032911" w:rsidRPr="0077754A" w:rsidDel="00493FD2" w:rsidRDefault="00032911">
      <w:pPr>
        <w:framePr w:wrap="auto" w:vAnchor="page" w:hAnchor="page" w:x="4" w:y="12363"/>
        <w:spacing w:after="60" w:line="228" w:lineRule="auto"/>
        <w:ind w:firstLine="202"/>
        <w:suppressOverlap/>
        <w:jc w:val="both"/>
        <w:rPr>
          <w:del w:id="108" w:author="Nili Krausz" w:date="2018-06-20T14:45:00Z"/>
          <w:rFonts w:ascii="Arial" w:hAnsi="Arial" w:cs="Arial"/>
          <w:color w:val="222222"/>
          <w:sz w:val="19"/>
          <w:szCs w:val="19"/>
          <w:lang w:eastAsia="ko-KR" w:bidi="he-IL"/>
        </w:rPr>
        <w:pPrChange w:id="109" w:author="Nili Krausz" w:date="2018-06-26T15:10:00Z">
          <w:pPr>
            <w:pStyle w:val="NormalWeb"/>
            <w:shd w:val="clear" w:color="auto" w:fill="FFFFFF"/>
            <w:spacing w:before="40" w:after="40" w:line="192" w:lineRule="atLeast"/>
            <w:ind w:firstLine="202"/>
            <w:jc w:val="both"/>
          </w:pPr>
        </w:pPrChange>
      </w:pPr>
    </w:p>
    <w:p w:rsidR="00032911" w:rsidDel="00493FD2" w:rsidRDefault="00032911">
      <w:pPr>
        <w:framePr w:wrap="auto" w:vAnchor="page" w:hAnchor="page" w:x="4" w:y="12363"/>
        <w:spacing w:after="60" w:line="228" w:lineRule="auto"/>
        <w:ind w:firstLine="202"/>
        <w:suppressOverlap/>
        <w:jc w:val="both"/>
        <w:rPr>
          <w:del w:id="110" w:author="Nili Krausz" w:date="2018-06-20T14:45:00Z"/>
          <w:i/>
        </w:rPr>
        <w:pPrChange w:id="111" w:author="Nili Krausz" w:date="2018-06-26T15:10:00Z">
          <w:pPr>
            <w:spacing w:before="40" w:after="40"/>
            <w:jc w:val="both"/>
          </w:pPr>
        </w:pPrChange>
      </w:pPr>
    </w:p>
    <w:p w:rsidR="00032911" w:rsidDel="00493FD2" w:rsidRDefault="00032911">
      <w:pPr>
        <w:framePr w:wrap="auto" w:vAnchor="page" w:hAnchor="page" w:x="4" w:y="12363"/>
        <w:spacing w:after="60" w:line="228" w:lineRule="auto"/>
        <w:ind w:firstLine="202"/>
        <w:suppressOverlap/>
        <w:jc w:val="both"/>
        <w:rPr>
          <w:del w:id="112" w:author="Nili Krausz" w:date="2018-06-20T14:45:00Z"/>
          <w:i/>
          <w:iCs/>
        </w:rPr>
        <w:sectPr w:rsidR="00032911" w:rsidDel="00493FD2" w:rsidSect="004F0C53">
          <w:type w:val="continuous"/>
          <w:pgSz w:w="12240" w:h="15840" w:code="1"/>
          <w:pgMar w:top="1080" w:right="1080" w:bottom="1080" w:left="1080" w:header="432" w:footer="432" w:gutter="0"/>
          <w:cols w:num="2" w:space="288"/>
          <w:docGrid w:linePitch="272"/>
        </w:sectPr>
        <w:pPrChange w:id="113" w:author="Nili Krausz" w:date="2018-06-26T15:10:00Z">
          <w:pPr>
            <w:pStyle w:val="Heading2"/>
            <w:keepLines/>
            <w:numPr>
              <w:numId w:val="0"/>
            </w:numPr>
            <w:tabs>
              <w:tab w:val="num" w:pos="360"/>
            </w:tabs>
            <w:autoSpaceDE/>
            <w:autoSpaceDN/>
            <w:ind w:left="288" w:hanging="288"/>
          </w:pPr>
        </w:pPrChange>
      </w:pPr>
    </w:p>
    <w:p w:rsidR="00EB2279" w:rsidRPr="00455854" w:rsidRDefault="00EB2279">
      <w:pPr>
        <w:pStyle w:val="BodyText"/>
        <w:spacing w:after="60"/>
        <w:pPrChange w:id="114" w:author="Nili Krausz" w:date="2018-06-26T15:01:00Z">
          <w:pPr>
            <w:pStyle w:val="BodyText"/>
          </w:pPr>
        </w:pPrChange>
      </w:pPr>
      <w:del w:id="115" w:author="Nili Krausz" w:date="2018-06-04T11:52:00Z">
        <w:r w:rsidRPr="00455854" w:rsidDel="00083496">
          <w:delText>In recent years</w:delText>
        </w:r>
      </w:del>
      <w:ins w:id="116" w:author="Nili Krausz" w:date="2018-06-04T11:52:00Z">
        <w:r w:rsidR="00083496">
          <w:t>Recently</w:t>
        </w:r>
      </w:ins>
      <w:r w:rsidRPr="00455854">
        <w:t xml:space="preserve">, the field of wearable lower-limb assistive devices has expanded </w:t>
      </w:r>
      <w:del w:id="117" w:author="Nili Krausz" w:date="2018-06-04T11:52:00Z">
        <w:r w:rsidRPr="00455854" w:rsidDel="00083496">
          <w:delText xml:space="preserve">greatly </w:delText>
        </w:r>
      </w:del>
      <w:r w:rsidRPr="00455854">
        <w:t xml:space="preserve">and there are now </w:t>
      </w:r>
      <w:del w:id="118" w:author="Nili Krausz" w:date="2018-06-12T17:10:00Z">
        <w:r w:rsidRPr="00455854" w:rsidDel="002A0B75">
          <w:delText xml:space="preserve">many </w:delText>
        </w:r>
      </w:del>
      <w:r w:rsidRPr="00455854">
        <w:t xml:space="preserve">research and commercially available devices which </w:t>
      </w:r>
      <w:r>
        <w:t>can help</w:t>
      </w:r>
      <w:r w:rsidRPr="00455854">
        <w:t xml:space="preserve"> restor</w:t>
      </w:r>
      <w:r>
        <w:t>e</w:t>
      </w:r>
      <w:r w:rsidRPr="00455854">
        <w:t xml:space="preserve"> locomotion. For example, powered prostheses have enabled amputees to seamlessly and intuitively transition between different locomotor activities including </w:t>
      </w:r>
      <w:r>
        <w:t xml:space="preserve">level ground, stairs, </w:t>
      </w:r>
      <w:r w:rsidRPr="000C7CC6">
        <w:t xml:space="preserve">and ramps </w:t>
      </w:r>
      <w:r w:rsidRPr="000C7CC6">
        <w:fldChar w:fldCharType="begin" w:fldLock="1"/>
      </w:r>
      <w:r w:rsidRPr="000C7CC6">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"id" : "ITEM-2", "itemData" : {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"container-title" : "Journal of Neural Engineering", "id" : "ITEM-2", "issued" : { "date-parts" : [ [ "2018" ] ] }, "publisher" : "IOP Publishing", "title" : "Online adaptive neural control of a robotic lower limb prosthesis", "type" : "article-journal", "volume" : "15" }, "uris" : [ "http://www.mendeley.com/documents/?uuid=85e4a4be-97b6-4dfe-b9dd-c8c108f407ea" ] }, { "id" : "ITEM-3", "itemData" : { "author" : [ { "dropping-particle" : "", "family" : "Huang", "given" : "He", "non-dropping-particle" : "", "parse-names" : false, "suffix" : "" }, { "dropping-particle" : "", "family" : "Zhang", "given" : "Fan", "non-dropping-particle" : "", "parse-names" : false, "suffix" : "" }, { "dropping-particle" : "", "family" : "Member", "given" : "Student", "non-dropping-particle" : "", "parse-names" : false, "suffix" : "" }, { "dropping-particle" : "", "family" : "Hargrove", "given" : "Levi J", "non-dropping-particle" : "", "parse-names" : false, "suffix" : "" }, { "dropping-particle" : "", "family" : "Dou", "given" : "Zhi", "non-dropping-particle" : "", "parse-names" : false, "suffix" : "" }, { "dropping-particle" : "", "family" : "Rogers", "given" : "Daniel R", "non-dropping-particle" : "", "parse-names" : false, "suffix" : "" }, { "dropping-particle" : "", "family" : "Englehart", "given" : "Kevin B", "non-dropping-particle" : "", "parse-names" : false, "suffix" : "" }, { "dropping-particle" : "", "family" : "Member", "given" : "Senior", "non-dropping-particle" : "", "parse-names" : false, "suffix" : "" } ], "id" : "ITEM-3", "issue" : "10", "issued" : { "date-parts" : [ [ "2011" ] ] }, "page" : "2867-2875", "title" : "Continuous Locomotion-Mode Identification for Prosthetic Legs Based on Neuromuscular \u2013 Mechanical Fusion", "type" : "article-journal", "volume" : "58" }, "uris" : [ "http://www.mendeley.com/documents/?uuid=4b97c343-84ad-4214-a722-a44a09a66a97" ] } ], "mendeley" : { "formattedCitation" : "[1]\u2013[3]", "plainTextFormattedCitation" : "[1]\u2013[3]", "previouslyFormattedCitation" : "[1]\u2013[3]" }, "properties" : { "noteIndex" : 0 }, "schema" : "https://github.com/citation-style-language/schema/raw/master/csl-citation.json" }</w:instrText>
      </w:r>
      <w:r w:rsidRPr="000C7CC6">
        <w:fldChar w:fldCharType="separate"/>
      </w:r>
      <w:r w:rsidRPr="000C7CC6">
        <w:rPr>
          <w:noProof/>
        </w:rPr>
        <w:t>[1]–[3]</w:t>
      </w:r>
      <w:r w:rsidRPr="000C7CC6">
        <w:fldChar w:fldCharType="end"/>
      </w:r>
      <w:del w:id="119" w:author="Nili Krausz" w:date="2018-06-04T11:52:00Z">
        <w:r w:rsidRPr="000C7CC6" w:rsidDel="00083496">
          <w:delText>. Also</w:delText>
        </w:r>
      </w:del>
      <w:ins w:id="120" w:author="Nili Krausz" w:date="2018-06-04T11:52:00Z">
        <w:r w:rsidR="00083496">
          <w:t>, while</w:t>
        </w:r>
      </w:ins>
      <w:del w:id="121" w:author="Nili Krausz" w:date="2018-06-04T11:52:00Z">
        <w:r w:rsidRPr="000C7CC6" w:rsidDel="00083496">
          <w:delText>,</w:delText>
        </w:r>
      </w:del>
      <w:r w:rsidRPr="000C7CC6">
        <w:t xml:space="preserve"> powered exoskeletons and orthoses have enabled individ</w:t>
      </w:r>
      <w:r w:rsidRPr="00455854">
        <w:t xml:space="preserve">uals with paresis or paralysis to regain some functional independence by assisting transitions between sitting, standing, and </w:t>
      </w:r>
      <w:ins w:id="122" w:author="Nili Krausz" w:date="2018-06-04T11:52:00Z">
        <w:r w:rsidR="00083496">
          <w:t>level</w:t>
        </w:r>
      </w:ins>
      <w:ins w:id="123" w:author="Nili Krausz" w:date="2018-06-04T11:53:00Z">
        <w:r w:rsidR="00083496">
          <w:t xml:space="preserve"> ground</w:t>
        </w:r>
      </w:ins>
      <w:ins w:id="124" w:author="Nili Krausz" w:date="2018-06-04T11:52:00Z">
        <w:r w:rsidR="00083496">
          <w:t xml:space="preserve"> </w:t>
        </w:r>
      </w:ins>
      <w:r w:rsidRPr="00455854">
        <w:t xml:space="preserve">walking </w:t>
      </w:r>
      <w:del w:id="125" w:author="Nili Krausz" w:date="2018-06-04T11:53:00Z">
        <w:r w:rsidRPr="00455854" w:rsidDel="00083496">
          <w:delText xml:space="preserve">on level ground </w:delText>
        </w:r>
      </w:del>
      <w:r>
        <w:fldChar w:fldCharType="begin" w:fldLock="1"/>
      </w:r>
      <w:r>
        <w:instrText>ADDIN CSL_CITATION { "citationItems" : [ { "id" : "ITEM-1", "itemData" : {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"ITEM-1", "issue" : "4", "issued" : { "date-parts" : [ [ "2012" ] ] }, "page" : "410031", "title" : "A Method for the Autonomous Control of Lower Limb Exoskeletons for Persons with Paraplegia", "type" : "article-journal", "volume" : "6" }, "uris" : [ "http://www.mendeley.com/documents/?uuid=e00699b8-1f66-4ef1-a480-2670673bb954" ] }, { "id" : "ITEM-2", "itemData" : { "author" : [ { "dropping-particle" : "", "family" : "Young", "given" : "Aaron J", "non-dropping-particle" : "", "parse-names" : false, "suffix" : "" }, { "dropping-particle" : "", "family" : "Ferris", "given" : "Daniel P", "non-dropping-particle" : "", "parse-names" : false, "suffix" : "" } ], "container-title" : "IEEE Transactions on Neural Systems and Rehabilitation Engineering", "id" : "ITEM-2", "issue" : "2", "issued" : { "date-parts" : [ [ "2017" ] ] }, "page" : "171-182", "title" : "State of the Art and Future Directions for Lower Limb Robotic Exoskeletons", "type" : "article-journal", "volume" : "25" }, "uris" : [ "http://www.mendeley.com/documents/?uuid=fa670e49-d4e1-43d2-a1f1-9747023a27ba" ] } ], "mendeley" : { "formattedCitation" : "[4], [5]", "plainTextFormattedCitation" : "[4], [5]", "previouslyFormattedCitation" : "[4], [5]" }, "properties" : { "noteIndex" : 0 }, "schema" : "https://github.com/citation-style-language/schema/raw/master/csl-citation.json" }</w:instrText>
      </w:r>
      <w:r>
        <w:fldChar w:fldCharType="separate"/>
      </w:r>
      <w:r w:rsidRPr="00955644">
        <w:rPr>
          <w:noProof/>
        </w:rPr>
        <w:t>[4], [5]</w:t>
      </w:r>
      <w:r>
        <w:fldChar w:fldCharType="end"/>
      </w:r>
      <w:r w:rsidRPr="00455854">
        <w:t xml:space="preserve">. </w:t>
      </w:r>
      <w:del w:id="126" w:author="Nili Krausz" w:date="2018-06-12T17:11:00Z">
        <w:r w:rsidRPr="00455854" w:rsidDel="002A0B75">
          <w:delText>Because p</w:delText>
        </w:r>
      </w:del>
      <w:ins w:id="127" w:author="Nili Krausz" w:date="2018-06-12T17:11:00Z">
        <w:r w:rsidR="002A0B75">
          <w:t>P</w:t>
        </w:r>
      </w:ins>
      <w:r w:rsidRPr="00455854">
        <w:t xml:space="preserve">owered devices can </w:t>
      </w:r>
      <w:del w:id="128" w:author="Nili Krausz" w:date="2018-06-20T13:31:00Z">
        <w:r w:rsidRPr="00455854" w:rsidDel="00D6455D">
          <w:delText xml:space="preserve">be controlled to </w:delText>
        </w:r>
      </w:del>
      <w:r w:rsidRPr="00455854">
        <w:t xml:space="preserve">actively change </w:t>
      </w:r>
      <w:del w:id="129" w:author="Nili Krausz" w:date="2018-06-04T11:53:00Z">
        <w:r w:rsidRPr="00455854" w:rsidDel="00083496">
          <w:delText xml:space="preserve">their </w:delText>
        </w:r>
      </w:del>
      <w:r w:rsidRPr="00455854">
        <w:t>mechanical properties between different locomotor activities and can inject energy into the system (</w:t>
      </w:r>
      <w:r w:rsidRPr="00455854">
        <w:rPr>
          <w:i/>
          <w:iCs/>
        </w:rPr>
        <w:t>e.g.</w:t>
      </w:r>
      <w:r w:rsidRPr="00455854">
        <w:t xml:space="preserve"> powered plantarflexion), </w:t>
      </w:r>
      <w:ins w:id="130" w:author="Nili Krausz" w:date="2018-06-12T17:11:00Z">
        <w:r w:rsidR="002A0B75">
          <w:t xml:space="preserve">which has potential </w:t>
        </w:r>
      </w:ins>
      <w:ins w:id="131" w:author="Blair Hu" w:date="2018-06-14T10:11:00Z">
        <w:r w:rsidR="00756F80">
          <w:t>to</w:t>
        </w:r>
      </w:ins>
      <w:del w:id="132" w:author="Nili Krausz" w:date="2018-06-12T17:11:00Z">
        <w:r w:rsidRPr="00455854" w:rsidDel="002A0B75">
          <w:delText xml:space="preserve">they have already demonstrated </w:delText>
        </w:r>
      </w:del>
      <w:del w:id="133" w:author="Nili Krausz" w:date="2018-06-04T11:54:00Z">
        <w:r w:rsidRPr="00455854" w:rsidDel="00083496">
          <w:delText xml:space="preserve">impressive </w:delText>
        </w:r>
      </w:del>
      <w:del w:id="134" w:author="Nili Krausz" w:date="2018-06-12T17:11:00Z">
        <w:r w:rsidRPr="00455854" w:rsidDel="002A0B75">
          <w:delText>potential towards</w:delText>
        </w:r>
      </w:del>
      <w:ins w:id="135" w:author="Nili Krausz" w:date="2018-06-12T17:11:00Z">
        <w:del w:id="136" w:author="Blair Hu" w:date="2018-06-14T10:11:00Z">
          <w:r w:rsidR="002A0B75" w:rsidDel="00756F80">
            <w:delText>for</w:delText>
          </w:r>
        </w:del>
      </w:ins>
      <w:r w:rsidRPr="00455854">
        <w:t xml:space="preserve"> improv</w:t>
      </w:r>
      <w:del w:id="137" w:author="Blair Hu" w:date="2018-06-14T10:11:00Z">
        <w:r w:rsidRPr="00455854" w:rsidDel="00756F80">
          <w:delText>ing</w:delText>
        </w:r>
      </w:del>
      <w:ins w:id="138" w:author="Blair Hu" w:date="2018-06-14T10:11:00Z">
        <w:r w:rsidR="00756F80">
          <w:t>e</w:t>
        </w:r>
      </w:ins>
      <w:r w:rsidRPr="00455854">
        <w:t xml:space="preserve"> walking kinematics and overall mobility </w:t>
      </w:r>
      <w:r>
        <w:fldChar w:fldCharType="begin" w:fldLock="1"/>
      </w:r>
      <w:r>
        <w:instrText>ADDIN CSL_CITATION { "citationItems" : [ { "id" : "ITEM-1", "itemData" : { "ISBN" : "9781457717871", "author" : [ { "dropping-particle" : "", "family" : "Lawson", "given" : "Brian E", "non-dropping-particle" : "", "parse-names" : false, "suffix" : "" }, { "dropping-particle" : "", "family" : "Huff", "given" : "Amanda", "non-dropping-particle" : "", "parse-names" : false, "suffix" : "" }, { "dropping-particle" : "", "family" : "Members", "given" : "Student", "non-dropping-particle" : "", "parse-names" : false, "suffix" : "" }, { "dropping-particle" : "", "family" : "Goldfarb", "given" : "Michael", "non-dropping-particle" : "", "parse-names" : false, "suffix" : "" } ], "container-title" : "International Conference of the IEEE EMBS", "id" : "ITEM-1", "issued" : { "date-parts" : [ [ "2012" ] ] }, "page" : "4164-4167", "title" : "A Preliminary Investigation of Powered Prostheses for Improved Walking Biomechanics in Bilateral Transfemoral Amputees", "type" : "article-journal" }, "uris" : [ "http://www.mendeley.com/documents/?uuid=0e3476dd-9a78-47b2-9808-2b53caad47af" ] }, { "id" : "ITEM-2", "itemData" : { "DOI" : "10.1371/journal.pone.0147661", "author" : [ { "dropping-particle" : "", "family" : "Ingraham", "given" : "Kimberly A", "non-dropping-particle" : "", "parse-names" : false, "suffix" : "" }, { "dropping-particle" : "", "family" : "Fey", "given" : "Nicholas P", "non-dropping-particle" : "", "parse-names" : false, "suffix" : "" }, { "dropping-particle" : "", "family" : "Simon", "given" : "Ann M", "non-dropping-particle" : "", "parse-names" : false, "suffix" : "" }, { "dropping-particle" : "", "family" : "Hargrove", "given" : "Levi J", "non-dropping-particle" : "", "parse-names" : false, "suffix" : "" } ], "container-title" : "PloS one", "id" : "ITEM-2", "issued" : { "date-parts" : [ [ "2016" ] ] }, "page" : "1-19", "title" : "Assessing the Relative Contributions of Active Ankle and Knee Assistance to the Walking Mechanics of Transfemoral Amputees Using a Powered Prosthesis", "type" : "article-journal" }, "uris" : [ "http://www.mendeley.com/documents/?uuid=174c6d50-627e-4e64-a25f-6b0c9674e3c4" ] } ], "mendeley" : { "formattedCitation" : "[6], [7]", "plainTextFormattedCitation" : "[6], [7]", "previouslyFormattedCitation" : "[6], [7]" }, "properties" : { "noteIndex" : 0 }, "schema" : "https://github.com/citation-style-language/schema/raw/master/csl-citation.json" }</w:instrText>
      </w:r>
      <w:r>
        <w:fldChar w:fldCharType="separate"/>
      </w:r>
      <w:r w:rsidRPr="005B4681">
        <w:rPr>
          <w:noProof/>
        </w:rPr>
        <w:t>[6], [7]</w:t>
      </w:r>
      <w:r>
        <w:fldChar w:fldCharType="end"/>
      </w:r>
      <w:r w:rsidRPr="00455854">
        <w:t>. However</w:t>
      </w:r>
      <w:ins w:id="139" w:author="Nili Krausz" w:date="2018-06-26T14:03:00Z">
        <w:r w:rsidR="00673D9D">
          <w:t>,</w:t>
        </w:r>
      </w:ins>
      <w:r w:rsidR="00B11413">
        <w:t xml:space="preserve"> users must demonstrate that they can control these powered devices</w:t>
      </w:r>
      <w:ins w:id="140" w:author="Blair Hu" w:date="2018-06-14T10:19:00Z">
        <w:del w:id="141" w:author="Nili Krausz" w:date="2018-06-26T14:04:00Z">
          <w:r w:rsidR="0026170F" w:rsidDel="00673D9D">
            <w:delText>led</w:delText>
          </w:r>
        </w:del>
        <w:r w:rsidR="0026170F">
          <w:t xml:space="preserve"> safely, reliably, and intuitively </w:t>
        </w:r>
      </w:ins>
      <w:ins w:id="142" w:author="Blair Hu" w:date="2018-06-14T10:30:00Z">
        <w:r w:rsidR="00A92DC8">
          <w:t>with user-friendly</w:t>
        </w:r>
      </w:ins>
      <w:ins w:id="143" w:author="Blair Hu" w:date="2018-06-14T10:20:00Z">
        <w:r w:rsidR="0026170F">
          <w:t xml:space="preserve"> sensors </w:t>
        </w:r>
      </w:ins>
      <w:ins w:id="144" w:author="Blair Hu" w:date="2018-06-14T10:21:00Z">
        <w:del w:id="145" w:author="Nili Krausz" w:date="2018-06-26T14:04:00Z">
          <w:r w:rsidR="0026170F" w:rsidDel="00673D9D">
            <w:delText>before they will</w:delText>
          </w:r>
        </w:del>
      </w:ins>
      <w:r w:rsidR="00B11413">
        <w:t>before the</w:t>
      </w:r>
      <w:r w:rsidR="0019256E">
        <w:t xml:space="preserve">se technologies </w:t>
      </w:r>
      <w:r w:rsidR="00B11413">
        <w:t>will</w:t>
      </w:r>
      <w:ins w:id="146" w:author="Blair Hu" w:date="2018-06-14T10:21:00Z">
        <w:r w:rsidR="0026170F">
          <w:t xml:space="preserve"> </w:t>
        </w:r>
      </w:ins>
      <w:del w:id="147" w:author="Blair Hu" w:date="2018-06-14T10:21:00Z">
        <w:r w:rsidRPr="00455854" w:rsidDel="0026170F">
          <w:delText xml:space="preserve">to </w:delText>
        </w:r>
      </w:del>
      <w:r w:rsidRPr="00455854">
        <w:t>gain</w:t>
      </w:r>
      <w:r w:rsidR="00B11413">
        <w:t xml:space="preserve"> wider</w:t>
      </w:r>
      <w:r w:rsidRPr="00455854">
        <w:t xml:space="preserve"> acceptance outside of the lab environment</w:t>
      </w:r>
      <w:del w:id="148" w:author="Blair Hu" w:date="2018-06-14T10:21:00Z">
        <w:r w:rsidRPr="00455854" w:rsidDel="0026170F">
          <w:delText xml:space="preserve"> it is necessary to show that they can be controlled safely, reliably, and intuitively using sensors which are both comfortable and convenient for users.</w:delText>
        </w:r>
      </w:del>
      <w:ins w:id="149" w:author="Nili Krausz" w:date="2018-06-06T15:13:00Z">
        <w:del w:id="150" w:author="Blair Hu" w:date="2018-06-14T10:21:00Z">
          <w:r w:rsidR="002A0B75" w:rsidDel="0026170F">
            <w:delText>comfortable</w:delText>
          </w:r>
        </w:del>
      </w:ins>
      <w:ins w:id="151" w:author="Nili Krausz" w:date="2018-06-12T17:12:00Z">
        <w:del w:id="152" w:author="Blair Hu" w:date="2018-06-14T10:21:00Z">
          <w:r w:rsidR="002A0B75" w:rsidDel="0026170F">
            <w:delText>,</w:delText>
          </w:r>
        </w:del>
      </w:ins>
      <w:ins w:id="153" w:author="Nili Krausz" w:date="2018-06-06T15:13:00Z">
        <w:del w:id="154" w:author="Blair Hu" w:date="2018-06-14T10:21:00Z">
          <w:r w:rsidR="00CE1D5D" w:rsidDel="0026170F">
            <w:delText xml:space="preserve"> convenient sensors</w:delText>
          </w:r>
        </w:del>
        <w:r w:rsidR="00CE1D5D">
          <w:t>.</w:t>
        </w:r>
      </w:ins>
    </w:p>
    <w:p w:rsidR="00621BDD" w:rsidRDefault="00215F78">
      <w:pPr>
        <w:pStyle w:val="BodyText"/>
        <w:spacing w:after="60"/>
        <w:rPr>
          <w:ins w:id="155" w:author="Nili Krausz" w:date="2018-06-20T15:21:00Z"/>
        </w:rPr>
        <w:pPrChange w:id="156" w:author="Nili Krausz" w:date="2018-06-26T15:01:00Z">
          <w:pPr>
            <w:pStyle w:val="BodyText"/>
          </w:pPr>
        </w:pPrChange>
      </w:pPr>
      <w:del w:id="157" w:author="Nili Krausz" w:date="2018-06-12T17:12:00Z">
        <w:r w:rsidDel="002A0B75">
          <w:delText>T</w:delText>
        </w:r>
        <w:r w:rsidR="00EB2279" w:rsidRPr="00455854" w:rsidDel="002A0B75">
          <w:delText xml:space="preserve">here </w:delText>
        </w:r>
      </w:del>
      <w:ins w:id="158" w:author="Nili Krausz" w:date="2018-06-12T17:13:00Z">
        <w:r w:rsidR="002A0B75">
          <w:t>Gait phase-based methods, such as f</w:t>
        </w:r>
      </w:ins>
      <w:ins w:id="159" w:author="Nili Krausz" w:date="2018-06-12T17:12:00Z">
        <w:r w:rsidR="002A0B75">
          <w:t>inite-state controllers</w:t>
        </w:r>
      </w:ins>
      <w:ins w:id="160" w:author="Nili Krausz" w:date="2018-06-12T17:13:00Z">
        <w:r w:rsidR="002A0B75">
          <w:t>,</w:t>
        </w:r>
      </w:ins>
      <w:ins w:id="161" w:author="Nili Krausz" w:date="2018-06-12T17:12:00Z">
        <w:r w:rsidR="002A0B75">
          <w:t xml:space="preserve"> </w:t>
        </w:r>
        <w:del w:id="162" w:author="Blair Hu" w:date="2018-06-14T10:39:00Z">
          <w:r w:rsidR="002A0B75" w:rsidDel="00712F04">
            <w:delText xml:space="preserve">are </w:delText>
          </w:r>
        </w:del>
        <w:del w:id="163" w:author="Blair Hu" w:date="2018-06-14T10:35:00Z">
          <w:r w:rsidR="002A0B75" w:rsidDel="009D7DD2">
            <w:delText xml:space="preserve">the </w:delText>
          </w:r>
        </w:del>
        <w:del w:id="164" w:author="Blair Hu" w:date="2018-06-14T10:39:00Z">
          <w:r w:rsidR="002A0B75" w:rsidDel="00712F04">
            <w:delText>most</w:delText>
          </w:r>
        </w:del>
      </w:ins>
      <w:ins w:id="165" w:author="Blair Hu" w:date="2018-06-14T10:39:00Z">
        <w:r w:rsidR="00712F04">
          <w:t>are most</w:t>
        </w:r>
      </w:ins>
      <w:ins w:id="166" w:author="Nili Krausz" w:date="2018-06-12T17:12:00Z">
        <w:r w:rsidR="002A0B75">
          <w:t xml:space="preserve"> popular</w:t>
        </w:r>
      </w:ins>
      <w:del w:id="167" w:author="Nili Krausz" w:date="2018-06-12T17:12:00Z">
        <w:r w:rsidR="00EB2279" w:rsidRPr="00455854" w:rsidDel="002A0B75">
          <w:delText>are a</w:delText>
        </w:r>
      </w:del>
      <w:ins w:id="168" w:author="Nili Krausz" w:date="2018-06-12T17:13:00Z">
        <w:r w:rsidR="002A0B75">
          <w:t xml:space="preserve"> among </w:t>
        </w:r>
      </w:ins>
      <w:ins w:id="169" w:author="Nili Krausz" w:date="2018-06-20T15:21:00Z">
        <w:r w:rsidR="00621BDD">
          <w:t>numerous</w:t>
        </w:r>
      </w:ins>
      <w:del w:id="170" w:author="Nili Krausz" w:date="2018-06-20T15:21:00Z">
        <w:r w:rsidR="00EB2279" w:rsidRPr="00455854" w:rsidDel="00621BDD">
          <w:delText xml:space="preserve"> variety of</w:delText>
        </w:r>
      </w:del>
      <w:r w:rsidR="00EB2279" w:rsidRPr="00455854">
        <w:t xml:space="preserve"> approaches for controlling wearable lower-limb assistive</w:t>
      </w:r>
      <w:r>
        <w:t xml:space="preserve"> devices</w:t>
      </w:r>
      <w:del w:id="171" w:author="Nili Krausz" w:date="2018-06-12T17:13:00Z">
        <w:r w:rsidDel="002A0B75">
          <w:delText xml:space="preserve"> for ambulation but</w:delText>
        </w:r>
        <w:r w:rsidR="00EB2279" w:rsidRPr="00455854" w:rsidDel="002A0B75">
          <w:delText xml:space="preserve"> gait phase-based methods such as finite-state controllers have been most popular</w:delText>
        </w:r>
      </w:del>
      <w:ins w:id="172" w:author="Nili Krausz" w:date="2018-06-13T15:18:00Z">
        <w:r w:rsidR="001C42BF">
          <w:t xml:space="preserve"> for </w:t>
        </w:r>
        <w:del w:id="173" w:author="Blair Hu" w:date="2018-06-14T10:36:00Z">
          <w:r w:rsidR="001C42BF" w:rsidDel="009D7DD2">
            <w:delText>several</w:delText>
          </w:r>
        </w:del>
      </w:ins>
      <w:ins w:id="174" w:author="Blair Hu" w:date="2018-06-14T10:36:00Z">
        <w:r w:rsidR="009D7DD2">
          <w:t>different</w:t>
        </w:r>
      </w:ins>
      <w:ins w:id="175" w:author="Nili Krausz" w:date="2018-06-13T15:18:00Z">
        <w:r w:rsidR="001C42BF">
          <w:t xml:space="preserve"> activities [8]</w:t>
        </w:r>
      </w:ins>
      <w:r w:rsidR="00EB2279" w:rsidRPr="00455854">
        <w:t>. Finite-state controllers decompose gait into a series of distinct phases and parameterize the control laws based on the current state (</w:t>
      </w:r>
      <w:r w:rsidR="00EB2279" w:rsidRPr="00455854">
        <w:rPr>
          <w:i/>
          <w:iCs/>
        </w:rPr>
        <w:t xml:space="preserve">e.g. </w:t>
      </w:r>
      <w:r w:rsidR="00EB2279" w:rsidRPr="00455854">
        <w:t>stance, swing)</w:t>
      </w:r>
      <w:ins w:id="176" w:author="Blair Hu" w:date="2018-06-14T10:36:00Z">
        <w:r w:rsidR="009D7DD2">
          <w:t xml:space="preserve"> and activity (</w:t>
        </w:r>
        <w:r w:rsidR="009D7DD2">
          <w:rPr>
            <w:i/>
          </w:rPr>
          <w:t>e.g.</w:t>
        </w:r>
        <w:r w:rsidR="009D7DD2">
          <w:t xml:space="preserve"> </w:t>
        </w:r>
      </w:ins>
      <w:ins w:id="177" w:author="Blair Hu" w:date="2018-06-14T10:37:00Z">
        <w:r w:rsidR="009D7DD2">
          <w:t xml:space="preserve">standing, </w:t>
        </w:r>
      </w:ins>
      <w:ins w:id="178" w:author="Blair Hu" w:date="2018-06-14T10:36:00Z">
        <w:r w:rsidR="009D7DD2">
          <w:t>level walking)</w:t>
        </w:r>
      </w:ins>
      <w:r w:rsidR="00EB2279" w:rsidRPr="00455854">
        <w:t xml:space="preserve">. </w:t>
      </w:r>
      <w:del w:id="179" w:author="Nili Krausz" w:date="2018-06-13T15:18:00Z">
        <w:r w:rsidR="00EB2279" w:rsidRPr="00277A48" w:rsidDel="001C42BF">
          <w:delText xml:space="preserve">The number and type of states are arbitrary depending on the application and available sensors but finite-state controllers have been used successfully to control </w:delText>
        </w:r>
      </w:del>
      <w:del w:id="180" w:author="Nili Krausz" w:date="2018-06-06T15:14:00Z">
        <w:r w:rsidR="00EB2279" w:rsidRPr="0099502A" w:rsidDel="00CE1D5D">
          <w:delText xml:space="preserve">many </w:delText>
        </w:r>
      </w:del>
      <w:del w:id="181" w:author="Nili Krausz" w:date="2018-06-13T15:18:00Z">
        <w:r w:rsidR="00EB2279" w:rsidRPr="00277A48" w:rsidDel="001C42BF">
          <w:delText xml:space="preserve">devices for </w:delText>
        </w:r>
        <w:r w:rsidRPr="00277A48" w:rsidDel="001C42BF">
          <w:delText>several</w:delText>
        </w:r>
        <w:r w:rsidR="00EB2279" w:rsidRPr="00277A48" w:rsidDel="001C42BF">
          <w:delText xml:space="preserve"> activities </w:delText>
        </w:r>
        <w:r w:rsidR="00EB2279" w:rsidRPr="0081160E" w:rsidDel="001C42BF">
          <w:fldChar w:fldCharType="begin" w:fldLock="1"/>
        </w:r>
        <w:r w:rsidR="00EB2279" w:rsidRPr="00277A48" w:rsidDel="001C42BF">
          <w:delInstrText>ADDIN CSL_CITATION { "citationItems" : [ { "id" : "ITEM-1", "itemData" : { "DOI" : "10.1186/1743-0003-12-1", "ISSN" : "1743-0003", "PMID" : "25557982", "abstract" : ": Technological advancements have led to the development of numerous wearable robotic devices for the physical assistance and restoration of human locomotion. While many challenges remain with respect to the mechanical design of such devices, it is at least equally challenging and important to develop strategies to control them in concert with the intentions of the user.This work reviews the state-of-the-art techniques for controlling portable active lower limb prosthetic and orthotic (P/O) devices in the context of locomotive activities of daily living (ADL), and considers how these can be interfaced with the user's sensory-motor control system. This review underscores the practical challenges and opportunities associated with P/O control, which can be used to accelerate future developments in this field. Furthermore, this work provides a classification scheme for the comparison of the various control strategies.As a novel contribution, a general framework for the control of portable gait-assistance devices is proposed. This framework accounts for the physical and informatic interactions between the controller, the user, the environment, and the mechanical device itself. Such a treatment of P/Os - not as independent devices, but as actors within an ecosystem - is suggested to be necessary to structure the next generation of intelligent and multifunctional controllers.Each element of the proposed framework is discussed with respect to the role that it plays in the assistance of locomotion, along with how its states can be sensed as inputs to the controller. The reviewed controllers are shown to fit within different levels of a hierarchical scheme, which loosely resembles the structure and functionality of the nominal human central nervous system (CNS). Active and passive safety mechanisms are considered to be central aspects underlying all of P/O design and control, and are shown to be critical for regulatory approval of such devices for real-world use.The works discussed herein provide evidence that, while we are getting ever closer, significant challenges still exist for the development of controllers for portable powered P/O devices that can seamlessly integrate with the user's neuromusculoskeletal system and are practical for use in locomotive ADL.", "author" : [ { "dropping-particle" : "", "family" : "Tucker", "given" : "Michael R", "non-dropping-particle" : "", "parse-names" : false, "suffix" : "" }, { "dropping-particle" : "", "family" : "Olivier", "given" : "Jeremy", "non-dropping-particle" : "", "parse-names" : false, "suffix" : "" }, { "dropping-particle" : "", "family" : "Pagel", "given" : "Anna", "non-dropping-particle" : "", "parse-names" : false, "suffix" : "" }, { "dropping-particle" : "", "family" : "Bleuler", "given" : "Hannes", "non-dropping-particle" : "", "parse-names" : false, "suffix" : "" }, { "dropping-particle" : "", "family" : "Bouri", "given" : "Mohamed", "non-dropping-particle" : "", "parse-names" : false, "suffix" : "" }, { "dropping-particle" : "", "family" : "Lambercy", "given" : "Olivier", "non-dropping-particle" : "", "parse-names" : false, "suffix" : "" }, { "dropping-particle" : "", "family" : "Mill\u00e1n", "given" : "Jos\u00e9 Del R", "non-dropping-particle" : "", "parse-names" : false, "suffix" : "" }, { "dropping-particle" : "", "family" : "Riener", "given" : "Robert", "non-dropping-particle" : "", "parse-names" : false, "suffix" : "" }, { "dropping-particle" : "", "family" : "Vallery", "given" : "Heike", "non-dropping-particle" : "", "parse-names" : false, "suffix" : "" }, { "dropping-particle" : "", "family" : "Gassert", "given" : "Roger", "non-dropping-particle" : "", "parse-names" : false, "suffix" : "" } ], "container-title" : "Journal of neuroengineering and rehabilitation", "id" : "ITEM-1", "issue" : "1", "issued" : { "date-parts" : [ [ "2015" ] ] }, "page" : "1-29", "title" : "Control strategies for active lower extremity prosthetics and orthotics: a review.", "type" : "article-journal", "volume" : "12" }, "uris" : [ "http://www.mendeley.com/documents/?uuid=1b64f042-28e7-410b-9f8b-404c1e462c5b" ] } ], "mendeley" : { "formattedCitation" : "[8]", "plainTextFormattedCitation" : "[8]", "previouslyFormattedCitation" : "[8]" }, "properties" : { "noteIndex" : 0 }, "schema" : "https://github.com/citation-style-language/schema/raw/master/csl-citation.json" }</w:delInstrText>
        </w:r>
        <w:r w:rsidR="00EB2279" w:rsidRPr="0081160E" w:rsidDel="001C42BF">
          <w:rPr>
            <w:rPrChange w:id="182" w:author="Nili Krausz" w:date="2018-06-18T13:19:00Z">
              <w:rPr/>
            </w:rPrChange>
          </w:rPr>
          <w:fldChar w:fldCharType="separate"/>
        </w:r>
        <w:r w:rsidR="00EB2279" w:rsidRPr="00277A48" w:rsidDel="001C42BF">
          <w:rPr>
            <w:noProof/>
          </w:rPr>
          <w:delText>[8]</w:delText>
        </w:r>
        <w:r w:rsidR="00EB2279" w:rsidRPr="0081160E" w:rsidDel="001C42BF">
          <w:fldChar w:fldCharType="end"/>
        </w:r>
        <w:r w:rsidR="00EB2279" w:rsidRPr="00277A48" w:rsidDel="001C42BF">
          <w:delText>.</w:delText>
        </w:r>
        <w:r w:rsidR="00EB2279" w:rsidRPr="00455854" w:rsidDel="001C42BF">
          <w:delText xml:space="preserve"> </w:delText>
        </w:r>
      </w:del>
      <w:r w:rsidR="00EB2279" w:rsidRPr="00455854">
        <w:t>The first step</w:t>
      </w:r>
      <w:del w:id="183" w:author="Nili Krausz" w:date="2018-06-20T13:34:00Z">
        <w:r w:rsidR="00EB2279" w:rsidRPr="00455854" w:rsidDel="00D6455D">
          <w:delText>, though,</w:delText>
        </w:r>
      </w:del>
      <w:r w:rsidR="00EB2279" w:rsidRPr="00455854">
        <w:t xml:space="preserve"> to appropriately selecting and executing a control law within a finite-state paradigm</w:t>
      </w:r>
      <w:r w:rsidR="008F2B4E">
        <w:t xml:space="preserve">, though, </w:t>
      </w:r>
      <w:r w:rsidR="00EB2279" w:rsidRPr="00455854">
        <w:t>is state estimation (</w:t>
      </w:r>
      <w:r w:rsidR="00EB2279" w:rsidRPr="00215F78">
        <w:rPr>
          <w:i/>
        </w:rPr>
        <w:t>i.e.</w:t>
      </w:r>
      <w:r w:rsidR="00EB2279" w:rsidRPr="00455854">
        <w:t xml:space="preserve"> identifying the </w:t>
      </w:r>
      <w:r w:rsidR="00933FC0">
        <w:t xml:space="preserve">current </w:t>
      </w:r>
      <w:del w:id="184" w:author="Blair Hu" w:date="2018-06-14T10:37:00Z">
        <w:r w:rsidR="00EB2279" w:rsidRPr="00455854" w:rsidDel="001959DB">
          <w:delText xml:space="preserve">current phase of </w:delText>
        </w:r>
      </w:del>
      <w:r w:rsidR="00EB2279" w:rsidRPr="00455854">
        <w:t>gait</w:t>
      </w:r>
      <w:ins w:id="185" w:author="Blair Hu" w:date="2018-06-14T10:37:00Z">
        <w:r w:rsidR="001959DB">
          <w:t xml:space="preserve"> phase</w:t>
        </w:r>
      </w:ins>
      <w:r w:rsidR="00EB2279" w:rsidRPr="00455854">
        <w:t>).</w:t>
      </w:r>
      <w:ins w:id="186" w:author="Nili Krausz" w:date="2018-06-20T15:21:00Z">
        <w:r w:rsidR="00621BDD">
          <w:t xml:space="preserve"> </w:t>
        </w:r>
      </w:ins>
    </w:p>
    <w:p w:rsidR="00215F78" w:rsidDel="004D3225" w:rsidRDefault="00EB2279">
      <w:pPr>
        <w:pStyle w:val="BodyText"/>
        <w:spacing w:after="60"/>
        <w:rPr>
          <w:del w:id="187" w:author="Blair Hu" w:date="2018-06-14T10:39:00Z"/>
        </w:rPr>
        <w:pPrChange w:id="188" w:author="Nili Krausz" w:date="2018-06-26T15:01:00Z">
          <w:pPr>
            <w:pStyle w:val="BodyText"/>
          </w:pPr>
        </w:pPrChange>
      </w:pPr>
      <w:del w:id="189" w:author="Nili Krausz" w:date="2018-06-20T15:21:00Z">
        <w:r w:rsidRPr="00455854" w:rsidDel="00621BDD">
          <w:delText xml:space="preserve"> </w:delText>
        </w:r>
      </w:del>
    </w:p>
    <w:p w:rsidR="005C0B00" w:rsidRPr="00265930" w:rsidRDefault="00EB2279">
      <w:pPr>
        <w:pStyle w:val="BodyText"/>
        <w:spacing w:after="60"/>
        <w:rPr>
          <w:highlight w:val="yellow"/>
        </w:rPr>
        <w:pPrChange w:id="190" w:author="Nili Krausz" w:date="2018-06-26T15:01:00Z">
          <w:pPr>
            <w:pStyle w:val="BodyText"/>
          </w:pPr>
        </w:pPrChange>
      </w:pPr>
      <w:r w:rsidRPr="00455854">
        <w:t xml:space="preserve">Although most unilateral devices only estimate the state of the assisted side, bilateral state estimation is important for restoring safe and natural interlimb coordination. For instance, robust identification of the double support phase could help ensure a device does not become compliant before weight transfer, which </w:t>
      </w:r>
      <w:del w:id="191" w:author="Blair Hu" w:date="2018-06-14T10:40:00Z">
        <w:r w:rsidRPr="00455854" w:rsidDel="007E1924">
          <w:delText xml:space="preserve">may </w:delText>
        </w:r>
      </w:del>
      <w:ins w:id="192" w:author="Blair Hu" w:date="2018-06-14T10:40:00Z">
        <w:r w:rsidR="007E1924">
          <w:t>could</w:t>
        </w:r>
        <w:r w:rsidR="007E1924" w:rsidRPr="00455854">
          <w:t xml:space="preserve"> </w:t>
        </w:r>
      </w:ins>
      <w:r w:rsidRPr="00455854">
        <w:t xml:space="preserve">lead to buckling </w:t>
      </w:r>
      <w:del w:id="193" w:author="Blair Hu" w:date="2018-06-14T10:40:00Z">
        <w:r w:rsidRPr="00455854" w:rsidDel="007E1924">
          <w:delText>and a potential</w:delText>
        </w:r>
      </w:del>
      <w:ins w:id="194" w:author="Blair Hu" w:date="2018-06-14T10:40:00Z">
        <w:r w:rsidR="007E1924">
          <w:t xml:space="preserve">or </w:t>
        </w:r>
      </w:ins>
      <w:ins w:id="195" w:author="Blair Hu" w:date="2018-06-14T10:41:00Z">
        <w:r w:rsidR="007E1924">
          <w:t>a</w:t>
        </w:r>
      </w:ins>
      <w:r w:rsidRPr="00455854">
        <w:t xml:space="preserve"> fall. Accurate detection of </w:t>
      </w:r>
      <w:del w:id="196" w:author="Nili Krausz" w:date="2018-06-20T15:21:00Z">
        <w:r w:rsidRPr="00455854" w:rsidDel="00621BDD">
          <w:delText xml:space="preserve">the </w:delText>
        </w:r>
      </w:del>
      <w:del w:id="197" w:author="Nili Krausz" w:date="2018-06-13T15:19:00Z">
        <w:r w:rsidRPr="00455854" w:rsidDel="001C42BF">
          <w:delText xml:space="preserve">beginning and end of the </w:delText>
        </w:r>
      </w:del>
      <w:r w:rsidRPr="00455854">
        <w:t xml:space="preserve">double support </w:t>
      </w:r>
      <w:r w:rsidR="002C6465">
        <w:t xml:space="preserve">phase </w:t>
      </w:r>
      <w:del w:id="198" w:author="Nili Krausz" w:date="2018-06-20T15:22:00Z">
        <w:r w:rsidRPr="00455854" w:rsidDel="00621BDD">
          <w:delText>p</w:delText>
        </w:r>
      </w:del>
      <w:del w:id="199" w:author="Nili Krausz" w:date="2018-06-20T15:21:00Z">
        <w:r w:rsidRPr="00455854" w:rsidDel="00621BDD">
          <w:delText>h</w:delText>
        </w:r>
      </w:del>
      <w:del w:id="200" w:author="Nili Krausz" w:date="2018-06-20T15:22:00Z">
        <w:r w:rsidRPr="00455854" w:rsidDel="00621BDD">
          <w:delText xml:space="preserve">ase </w:delText>
        </w:r>
      </w:del>
      <w:r w:rsidRPr="00455854">
        <w:t>could</w:t>
      </w:r>
      <w:ins w:id="201" w:author="Nili Krausz" w:date="2018-06-13T15:20:00Z">
        <w:r w:rsidR="001C42BF">
          <w:t xml:space="preserve"> also</w:t>
        </w:r>
      </w:ins>
      <w:ins w:id="202" w:author="Nili Krausz" w:date="2018-06-13T15:19:00Z">
        <w:r w:rsidR="001C42BF">
          <w:t xml:space="preserve"> </w:t>
        </w:r>
        <w:del w:id="203" w:author="Blair Hu" w:date="2018-06-14T10:41:00Z">
          <w:r w:rsidR="001C42BF" w:rsidDel="007E1924">
            <w:delText>allow</w:delText>
          </w:r>
        </w:del>
      </w:ins>
      <w:r w:rsidR="002C6465">
        <w:t>facilitate</w:t>
      </w:r>
      <w:ins w:id="204" w:author="Blair Hu" w:date="2018-06-14T10:41:00Z">
        <w:r w:rsidR="007E1924">
          <w:t xml:space="preserve"> better</w:t>
        </w:r>
      </w:ins>
      <w:ins w:id="205" w:author="Nili Krausz" w:date="2018-06-13T15:19:00Z">
        <w:r w:rsidR="001C42BF">
          <w:t xml:space="preserve"> </w:t>
        </w:r>
        <w:del w:id="206" w:author="Blair Hu" w:date="2018-06-14T10:41:00Z">
          <w:r w:rsidR="001C42BF" w:rsidDel="007E1924">
            <w:delText xml:space="preserve">for </w:delText>
          </w:r>
        </w:del>
        <w:del w:id="207" w:author="Blair Hu" w:date="2018-06-14T10:42:00Z">
          <w:r w:rsidR="001C42BF" w:rsidDel="007E1924">
            <w:delText>coordination</w:delText>
          </w:r>
        </w:del>
      </w:ins>
      <w:ins w:id="208" w:author="Blair Hu" w:date="2018-06-14T10:42:00Z">
        <w:r w:rsidR="007E1924">
          <w:t>synchronization</w:t>
        </w:r>
      </w:ins>
      <w:ins w:id="209" w:author="Nili Krausz" w:date="2018-06-13T15:19:00Z">
        <w:r w:rsidR="001C42BF">
          <w:t xml:space="preserve"> of power delivery</w:t>
        </w:r>
        <w:del w:id="210" w:author="Blair Hu" w:date="2018-06-14T10:41:00Z">
          <w:r w:rsidR="001C42BF" w:rsidDel="007E1924">
            <w:delText xml:space="preserve"> timing</w:delText>
          </w:r>
        </w:del>
        <w:r w:rsidR="001C42BF">
          <w:t>, making</w:t>
        </w:r>
      </w:ins>
      <w:del w:id="211" w:author="Nili Krausz" w:date="2018-06-13T15:19:00Z">
        <w:r w:rsidRPr="00455854" w:rsidDel="001C42BF">
          <w:delText xml:space="preserve"> also make</w:delText>
        </w:r>
      </w:del>
      <w:r w:rsidRPr="00455854">
        <w:t xml:space="preserve"> assistance</w:t>
      </w:r>
      <w:r w:rsidR="00762F60">
        <w:t xml:space="preserve"> such as </w:t>
      </w:r>
      <w:r w:rsidRPr="00455854">
        <w:t>powered plantarflexion more effective</w:t>
      </w:r>
      <w:del w:id="212" w:author="Nili Krausz" w:date="2018-06-13T15:19:00Z">
        <w:r w:rsidRPr="00455854" w:rsidDel="001C42BF">
          <w:delText xml:space="preserve"> by coordinatin</w:delText>
        </w:r>
        <w:r w:rsidR="00215F78" w:rsidDel="001C42BF">
          <w:delText>g the timing of power delivery</w:delText>
        </w:r>
      </w:del>
      <w:r w:rsidR="00215F78">
        <w:t xml:space="preserve">. </w:t>
      </w:r>
      <w:r w:rsidRPr="002C6465">
        <w:t xml:space="preserve">Thus, </w:t>
      </w:r>
      <w:r w:rsidR="00E04E98" w:rsidRPr="002C6465">
        <w:t>incorporating bilateral state information into device function may also enable users to control their devices</w:t>
      </w:r>
      <w:r w:rsidR="002C6465" w:rsidRPr="002C6465">
        <w:t xml:space="preserve"> more intuitively</w:t>
      </w:r>
      <w:r w:rsidR="00E04E98" w:rsidRPr="002C6465">
        <w:t xml:space="preserve"> </w:t>
      </w:r>
      <w:r w:rsidR="002C6465" w:rsidRPr="002C6465">
        <w:t>and</w:t>
      </w:r>
      <w:r w:rsidR="00362FFB" w:rsidRPr="002C6465">
        <w:t xml:space="preserve"> </w:t>
      </w:r>
      <w:r w:rsidR="0040348E" w:rsidRPr="002C6465">
        <w:t>benefit more</w:t>
      </w:r>
      <w:r w:rsidR="002C6465" w:rsidRPr="002C6465">
        <w:t xml:space="preserve"> f</w:t>
      </w:r>
      <w:r w:rsidR="00362FFB" w:rsidRPr="002C6465">
        <w:t xml:space="preserve">rom </w:t>
      </w:r>
      <w:r w:rsidR="00E04E98" w:rsidRPr="002C6465">
        <w:t xml:space="preserve">the assistance they </w:t>
      </w:r>
      <w:r w:rsidR="002E5636">
        <w:t>are capable of providing</w:t>
      </w:r>
      <w:r w:rsidR="00362FFB" w:rsidRPr="002C6465">
        <w:t>.</w:t>
      </w:r>
    </w:p>
    <w:p w:rsidR="00065941" w:rsidRDefault="00EB2279">
      <w:pPr>
        <w:pStyle w:val="BodyText"/>
        <w:spacing w:after="60"/>
        <w:rPr>
          <w:ins w:id="213" w:author="Nili Krausz" w:date="2018-06-26T14:12:00Z"/>
        </w:rPr>
        <w:pPrChange w:id="214" w:author="Nili Krausz" w:date="2018-06-26T15:01:00Z">
          <w:pPr>
            <w:pStyle w:val="BodyText"/>
          </w:pPr>
        </w:pPrChange>
      </w:pPr>
      <w:r w:rsidRPr="00455854">
        <w:t xml:space="preserve">Many techniques have </w:t>
      </w:r>
      <w:del w:id="215" w:author="Nili Krausz" w:date="2018-06-06T15:14:00Z">
        <w:r w:rsidRPr="00455854" w:rsidDel="00CE1D5D">
          <w:delText xml:space="preserve">already </w:delText>
        </w:r>
      </w:del>
      <w:r w:rsidRPr="00455854">
        <w:t xml:space="preserve">been developed for </w:t>
      </w:r>
      <w:r w:rsidR="00BC604B">
        <w:t>state estimation</w:t>
      </w:r>
      <w:r w:rsidRPr="00455854">
        <w:t xml:space="preserve"> using </w:t>
      </w:r>
      <w:r w:rsidR="00544F22">
        <w:t xml:space="preserve">body-worn and/or device-embedded </w:t>
      </w:r>
      <w:ins w:id="216" w:author="Blair Hu" w:date="2018-06-14T10:53:00Z">
        <w:r w:rsidR="001D0A87">
          <w:t xml:space="preserve">sensors </w:t>
        </w:r>
      </w:ins>
      <w:r w:rsidRPr="00455854">
        <w:t xml:space="preserve">and </w:t>
      </w:r>
      <w:r w:rsidR="00040AF9">
        <w:t xml:space="preserve">a variety of </w:t>
      </w:r>
      <w:r w:rsidRPr="00455854">
        <w:t xml:space="preserve">detection algorithms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For example, axial load and joint kinematics are used to transition between stance and swing states for a powered knee-ankle prosthesis </w:t>
      </w:r>
      <w:r>
        <w:fldChar w:fldCharType="begin" w:fldLock="1"/>
      </w:r>
      <w:r>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"mendeley" : { "formattedCitation" : "[1]", "plainTextFormattedCitation" : "[1]", "previouslyFormattedCitation" : "[1]" }, "properties" : { "noteIndex" : 0 }, "schema" : "https://github.com/citation-style-language/schema/raw/master/csl-citation.json" }</w:instrText>
      </w:r>
      <w:r>
        <w:fldChar w:fldCharType="separate"/>
      </w:r>
      <w:r w:rsidRPr="00D30F1A">
        <w:rPr>
          <w:noProof/>
        </w:rPr>
        <w:t>[1]</w:t>
      </w:r>
      <w:r>
        <w:fldChar w:fldCharType="end"/>
      </w:r>
      <w:ins w:id="217" w:author="Blair Hu" w:date="2018-06-14T10:55:00Z">
        <w:r w:rsidR="001D0A87">
          <w:t>; however</w:t>
        </w:r>
      </w:ins>
      <w:ins w:id="218" w:author="Blair Hu" w:date="2018-06-14T10:56:00Z">
        <w:r w:rsidR="001D0A87">
          <w:t>,</w:t>
        </w:r>
      </w:ins>
      <w:ins w:id="219" w:author="Blair Hu" w:date="2018-06-14T10:55:00Z">
        <w:r w:rsidR="001D0A87">
          <w:t xml:space="preserve"> load cells can be expensive</w:t>
        </w:r>
      </w:ins>
      <w:ins w:id="220" w:author="Blair Hu" w:date="2018-06-14T10:57:00Z">
        <w:r w:rsidR="001D0A87">
          <w:t xml:space="preserve"> and are </w:t>
        </w:r>
      </w:ins>
      <w:ins w:id="221" w:author="Blair Hu" w:date="2018-06-14T10:55:00Z">
        <w:r w:rsidR="001D0A87">
          <w:t xml:space="preserve">not </w:t>
        </w:r>
        <w:del w:id="222" w:author="Nili Krausz" w:date="2018-06-20T13:35:00Z">
          <w:r w:rsidR="001D0A87" w:rsidDel="00D6455D">
            <w:delText>as generalizable beyond</w:delText>
          </w:r>
        </w:del>
      </w:ins>
      <w:ins w:id="223" w:author="Nili Krausz" w:date="2018-06-20T13:35:00Z">
        <w:r w:rsidR="00D6455D">
          <w:t>widespread outside of</w:t>
        </w:r>
      </w:ins>
      <w:ins w:id="224" w:author="Blair Hu" w:date="2018-06-14T10:55:00Z">
        <w:r w:rsidR="001D0A87">
          <w:t xml:space="preserve"> prosthetics</w:t>
        </w:r>
      </w:ins>
      <w:r w:rsidRPr="00455854">
        <w:t>. Foot switches and pressure sensitive insoles are also commonly used to derive a ground contact signal</w:t>
      </w:r>
      <w:del w:id="225" w:author="Blair Hu" w:date="2018-06-14T11:06:00Z">
        <w:r w:rsidRPr="00455854" w:rsidDel="00BD1AC7">
          <w:delText xml:space="preserve"> </w:delText>
        </w:r>
      </w:del>
      <w:del w:id="226" w:author="Nili Krausz" w:date="2018-06-06T15:14:00Z">
        <w:r w:rsidRPr="00455854" w:rsidDel="00CE1D5D">
          <w:delText>which can be used to control assistive devices</w:delText>
        </w:r>
      </w:del>
      <w:ins w:id="227" w:author="Nili Krausz" w:date="2018-06-06T15:14:00Z">
        <w:del w:id="228" w:author="Blair Hu" w:date="2018-06-14T11:06:00Z">
          <w:r w:rsidR="00CE1D5D" w:rsidDel="00BD1AC7">
            <w:delText>to identify heel contact and toe off</w:delText>
          </w:r>
        </w:del>
      </w:ins>
      <w:ins w:id="229" w:author="Blair Hu" w:date="2018-06-14T10:56:00Z">
        <w:r w:rsidR="001D0A87">
          <w:t xml:space="preserve">; </w:t>
        </w:r>
      </w:ins>
      <w:del w:id="230" w:author="Blair Hu" w:date="2018-06-14T10:56:00Z">
        <w:r w:rsidRPr="00455854" w:rsidDel="001D0A87">
          <w:delText>. H</w:delText>
        </w:r>
      </w:del>
      <w:ins w:id="231" w:author="Blair Hu" w:date="2018-06-14T10:56:00Z">
        <w:r w:rsidR="001D0A87">
          <w:t>h</w:t>
        </w:r>
      </w:ins>
      <w:r w:rsidRPr="00455854">
        <w:t xml:space="preserve">owever, </w:t>
      </w:r>
      <w:ins w:id="232" w:author="Blair Hu" w:date="2018-06-14T11:01:00Z">
        <w:r w:rsidR="00BD1AC7">
          <w:t>they are</w:t>
        </w:r>
      </w:ins>
      <w:ins w:id="233" w:author="Blair Hu" w:date="2018-06-14T10:59:00Z">
        <w:r w:rsidR="00BD1AC7">
          <w:t xml:space="preserve"> </w:t>
        </w:r>
      </w:ins>
      <w:del w:id="234" w:author="Blair Hu" w:date="2018-06-14T10:57:00Z">
        <w:r w:rsidRPr="00455854" w:rsidDel="001D0A87">
          <w:delText>load cells are expensive and primarily useful for prosthesis applications</w:delText>
        </w:r>
      </w:del>
      <w:ins w:id="235" w:author="Nili Krausz" w:date="2018-06-06T15:18:00Z">
        <w:del w:id="236" w:author="Blair Hu" w:date="2018-06-14T10:57:00Z">
          <w:r w:rsidR="00CE1D5D" w:rsidDel="001D0A87">
            <w:delText>bulky</w:delText>
          </w:r>
        </w:del>
      </w:ins>
      <w:del w:id="237" w:author="Blair Hu" w:date="2018-06-14T10:54:00Z">
        <w:r w:rsidRPr="00455854" w:rsidDel="001D0A87">
          <w:delText xml:space="preserve">, </w:delText>
        </w:r>
        <w:r w:rsidR="003A4F24" w:rsidDel="001D0A87">
          <w:delText xml:space="preserve">while </w:delText>
        </w:r>
      </w:del>
      <w:del w:id="238" w:author="Blair Hu" w:date="2018-06-14T10:59:00Z">
        <w:r w:rsidRPr="00455854" w:rsidDel="00BD1AC7">
          <w:delText>ground contact sensors are</w:delText>
        </w:r>
      </w:del>
      <w:ins w:id="239" w:author="Blair Hu" w:date="2018-06-14T10:59:00Z">
        <w:r w:rsidR="00BD1AC7">
          <w:t xml:space="preserve">sensitive to </w:t>
        </w:r>
      </w:ins>
      <w:del w:id="240" w:author="Blair Hu" w:date="2018-06-14T10:59:00Z">
        <w:r w:rsidRPr="00455854" w:rsidDel="00BD1AC7">
          <w:delText xml:space="preserve"> sensitive to </w:delText>
        </w:r>
      </w:del>
      <w:r w:rsidR="00544F22">
        <w:t xml:space="preserve">placement </w:t>
      </w:r>
      <w:r w:rsidRPr="00455854">
        <w:t>based on foot size and pressure distribution</w:t>
      </w:r>
      <w:ins w:id="241" w:author="Blair Hu" w:date="2018-06-14T11:06:00Z">
        <w:r w:rsidR="00BD1AC7">
          <w:t xml:space="preserve">, limited by durability, and </w:t>
        </w:r>
      </w:ins>
      <w:del w:id="242" w:author="Blair Hu" w:date="2018-06-14T11:06:00Z">
        <w:r w:rsidRPr="00455854" w:rsidDel="00BD1AC7">
          <w:delText>)</w:delText>
        </w:r>
      </w:del>
      <w:del w:id="243" w:author="Blair Hu" w:date="2018-06-14T10:46:00Z">
        <w:r w:rsidRPr="00455854" w:rsidDel="00937BD4">
          <w:delText xml:space="preserve"> and</w:delText>
        </w:r>
      </w:del>
      <w:del w:id="244" w:author="Blair Hu" w:date="2018-06-14T11:06:00Z">
        <w:r w:rsidRPr="00455854" w:rsidDel="00BD1AC7">
          <w:delText xml:space="preserve"> </w:delText>
        </w:r>
      </w:del>
      <w:r w:rsidRPr="00455854">
        <w:t>require a foot plate or shoe insert. Alternatively, electromyographic (EMG) signals have been used to detect up to 8 sub-phases of gait</w:t>
      </w:r>
      <w:ins w:id="245" w:author="Nili Krausz" w:date="2018-06-20T13:36:00Z">
        <w:r w:rsidR="00D6455D">
          <w:t>,</w:t>
        </w:r>
      </w:ins>
      <w:r w:rsidRPr="00455854">
        <w:t xml:space="preserve"> but muscle signals are </w:t>
      </w:r>
      <w:del w:id="246" w:author="Nili Krausz" w:date="2018-06-13T15:21:00Z">
        <w:r w:rsidRPr="00455854" w:rsidDel="00A754CF">
          <w:delText xml:space="preserve">inherently more </w:delText>
        </w:r>
      </w:del>
      <w:r w:rsidRPr="00455854">
        <w:t xml:space="preserve">variable and instrumentation can be uncomfortable and inconvenient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Finally,</w:t>
      </w:r>
      <w:ins w:id="247" w:author="Blair Hu" w:date="2018-06-14T11:08:00Z">
        <w:r w:rsidR="00745EF4">
          <w:t xml:space="preserve"> </w:t>
        </w:r>
      </w:ins>
      <w:del w:id="248" w:author="Blair Hu" w:date="2018-06-14T11:09:00Z">
        <w:r w:rsidRPr="00455854" w:rsidDel="00BC7CB2">
          <w:delText xml:space="preserve"> </w:delText>
        </w:r>
      </w:del>
      <w:r w:rsidRPr="00455854">
        <w:t xml:space="preserve">linear accelerometers, gyroscopes, and </w:t>
      </w:r>
      <w:del w:id="249" w:author="Blair Hu" w:date="2018-06-14T11:09:00Z">
        <w:r w:rsidRPr="00455854" w:rsidDel="00BC7CB2">
          <w:delText>inertial measurement units (</w:delText>
        </w:r>
      </w:del>
      <w:r w:rsidRPr="00455854">
        <w:t>IMU</w:t>
      </w:r>
      <w:ins w:id="250" w:author="Blair Hu" w:date="2018-06-14T11:09:00Z">
        <w:r w:rsidR="00BC7CB2">
          <w:t>s</w:t>
        </w:r>
      </w:ins>
      <w:del w:id="251" w:author="Blair Hu" w:date="2018-06-14T11:09:00Z">
        <w:r w:rsidRPr="00455854" w:rsidDel="00BC7CB2">
          <w:delText>)</w:delText>
        </w:r>
      </w:del>
      <w:r w:rsidRPr="00455854">
        <w:t xml:space="preserve"> have </w:t>
      </w:r>
      <w:del w:id="252" w:author="Nili Krausz" w:date="2018-06-20T13:43:00Z">
        <w:r w:rsidRPr="00455854" w:rsidDel="00025E7A">
          <w:delText xml:space="preserve">also </w:delText>
        </w:r>
      </w:del>
      <w:r w:rsidRPr="00455854">
        <w:t>been used for gait segmentation, sometimes in combination with ground contact sensors</w:t>
      </w:r>
      <w:r w:rsidR="00AB1418">
        <w:t>.</w:t>
      </w:r>
      <w:r w:rsidRPr="00455854">
        <w:t xml:space="preserve"> </w:t>
      </w:r>
      <w:r w:rsidR="003A4F24">
        <w:t>In</w:t>
      </w:r>
      <w:r w:rsidRPr="00455854">
        <w:t xml:space="preserve">ertial sensors </w:t>
      </w:r>
      <w:ins w:id="253" w:author="Blair Hu" w:date="2018-06-14T11:09:00Z">
        <w:r w:rsidR="00BC4CBF">
          <w:t>are small, cheap</w:t>
        </w:r>
      </w:ins>
      <w:ins w:id="254" w:author="Blair Hu" w:date="2018-06-14T11:10:00Z">
        <w:r w:rsidR="00BC4CBF">
          <w:t xml:space="preserve">, and durable and </w:t>
        </w:r>
      </w:ins>
      <w:r w:rsidRPr="00455854">
        <w:t xml:space="preserve">can </w:t>
      </w:r>
      <w:del w:id="255" w:author="Blair Hu" w:date="2018-06-14T11:13:00Z">
        <w:r w:rsidRPr="00455854" w:rsidDel="00B421D6">
          <w:delText xml:space="preserve">conveniently and </w:delText>
        </w:r>
      </w:del>
      <w:del w:id="256" w:author="Blair Hu" w:date="2018-06-14T11:11:00Z">
        <w:r w:rsidRPr="00455854" w:rsidDel="00BC4CBF">
          <w:delText xml:space="preserve">robustly </w:delText>
        </w:r>
      </w:del>
      <w:ins w:id="257" w:author="Blair Hu" w:date="2018-06-14T11:11:00Z">
        <w:r w:rsidR="00BC4CBF">
          <w:t>reliably</w:t>
        </w:r>
        <w:r w:rsidR="00BC4CBF" w:rsidRPr="00455854">
          <w:t xml:space="preserve"> </w:t>
        </w:r>
      </w:ins>
      <w:r w:rsidRPr="00455854">
        <w:t>estimate the</w:t>
      </w:r>
      <w:r w:rsidR="00EA46EE">
        <w:t xml:space="preserve"> state of the</w:t>
      </w:r>
      <w:r w:rsidRPr="00455854">
        <w:t xml:space="preserve"> </w:t>
      </w:r>
      <w:del w:id="258" w:author="Nili Krausz" w:date="2018-06-20T13:36:00Z">
        <w:r w:rsidRPr="00455854" w:rsidDel="00D6455D">
          <w:delText xml:space="preserve">state of the </w:delText>
        </w:r>
      </w:del>
      <w:r w:rsidR="00481FE8">
        <w:t>instrumented leg</w:t>
      </w:r>
      <w:r w:rsidR="00A709BC">
        <w:t xml:space="preserve"> using algorithms based on peak detection and threshold crossings.</w:t>
      </w:r>
    </w:p>
    <w:p w:rsidR="003916D9" w:rsidRDefault="00A709BC" w:rsidP="003916D9">
      <w:pPr>
        <w:pStyle w:val="BodyText"/>
        <w:spacing w:after="60"/>
        <w:rPr>
          <w:ins w:id="259" w:author="Nili Krausz" w:date="2018-06-26T15:02:00Z"/>
        </w:rPr>
      </w:pPr>
      <w:del w:id="260" w:author="Nili Krausz" w:date="2018-06-26T14:12:00Z">
        <w:r w:rsidDel="00065941">
          <w:delText xml:space="preserve"> </w:delText>
        </w:r>
      </w:del>
      <w:del w:id="261" w:author="Nili Krausz" w:date="2018-06-26T14:29:00Z">
        <w:r w:rsidDel="00C67B8E">
          <w:delText xml:space="preserve">However, </w:delText>
        </w:r>
      </w:del>
      <w:ins w:id="262" w:author="Nili Krausz" w:date="2018-06-26T14:29:00Z">
        <w:r w:rsidR="00C67B8E">
          <w:t>Though</w:t>
        </w:r>
      </w:ins>
      <w:ins w:id="263" w:author="Nili Krausz" w:date="2018-06-26T14:12:00Z">
        <w:r w:rsidR="00065941">
          <w:t xml:space="preserve"> the</w:t>
        </w:r>
      </w:ins>
      <w:r w:rsidR="00A264C1">
        <w:t>se</w:t>
      </w:r>
      <w:r w:rsidR="00481FE8">
        <w:t xml:space="preserve"> existing</w:t>
      </w:r>
      <w:ins w:id="264" w:author="Nili Krausz" w:date="2018-06-26T14:12:00Z">
        <w:r w:rsidR="00065941">
          <w:t xml:space="preserve"> techniques </w:t>
        </w:r>
      </w:ins>
      <w:r w:rsidR="00D14004">
        <w:t xml:space="preserve">can accurately estimate </w:t>
      </w:r>
      <w:r w:rsidR="001A39D6">
        <w:t xml:space="preserve">the state of the </w:t>
      </w:r>
      <w:ins w:id="265" w:author="Nili Krausz" w:date="2018-06-26T14:30:00Z">
        <w:r w:rsidR="00C67B8E">
          <w:t xml:space="preserve">instrumented leg, </w:t>
        </w:r>
      </w:ins>
      <w:del w:id="266" w:author="Nili Krausz" w:date="2018-06-26T14:30:00Z">
        <w:r w:rsidR="00EB2279" w:rsidRPr="00455854" w:rsidDel="00C67B8E">
          <w:delText xml:space="preserve">indirectly </w:delText>
        </w:r>
      </w:del>
      <w:r w:rsidR="00525E82">
        <w:t>identifying</w:t>
      </w:r>
      <w:r w:rsidR="00EB2279" w:rsidRPr="00455854">
        <w:t xml:space="preserve"> the</w:t>
      </w:r>
      <w:r w:rsidR="00525E82">
        <w:t xml:space="preserve"> state of the</w:t>
      </w:r>
      <w:r w:rsidR="00EB2279" w:rsidRPr="00455854">
        <w:t xml:space="preserve"> </w:t>
      </w:r>
      <w:del w:id="267" w:author="Nili Krausz" w:date="2018-06-20T13:40:00Z">
        <w:r w:rsidR="00EB2279" w:rsidRPr="00455854" w:rsidDel="00D6455D">
          <w:delText>state of t</w:delText>
        </w:r>
        <w:r w:rsidR="003A4F24" w:rsidDel="00D6455D">
          <w:delText xml:space="preserve">he </w:delText>
        </w:r>
      </w:del>
      <w:r w:rsidR="003A4F24">
        <w:t>uninstrumented leg poses</w:t>
      </w:r>
      <w:r w:rsidR="00EB2279" w:rsidRPr="00455854">
        <w:t xml:space="preserve"> </w:t>
      </w:r>
      <w:r w:rsidR="00525E82">
        <w:t xml:space="preserve">some </w:t>
      </w:r>
      <w:r w:rsidR="00EB2279" w:rsidRPr="00455854">
        <w:t xml:space="preserve">challenges. </w:t>
      </w:r>
      <w:del w:id="268" w:author="Nili Krausz" w:date="2018-06-20T13:40:00Z">
        <w:r w:rsidR="00EB2279" w:rsidRPr="00455854" w:rsidDel="00D6455D">
          <w:delText>Therefore</w:delText>
        </w:r>
      </w:del>
      <w:ins w:id="269" w:author="Nili Krausz" w:date="2018-06-20T13:40:00Z">
        <w:r w:rsidR="00D6455D">
          <w:t>Thus</w:t>
        </w:r>
      </w:ins>
      <w:r w:rsidR="00EB2279" w:rsidRPr="00455854">
        <w:t xml:space="preserve">, most unilateral assistive devices </w:t>
      </w:r>
      <w:r>
        <w:t xml:space="preserve">lack awareness </w:t>
      </w:r>
      <w:r w:rsidR="00EB2279" w:rsidRPr="00455854">
        <w:t xml:space="preserve">of </w:t>
      </w:r>
      <w:r w:rsidR="0057053A">
        <w:t xml:space="preserve">the state of </w:t>
      </w:r>
      <w:r w:rsidR="00EB2279" w:rsidRPr="00455854">
        <w:t xml:space="preserve">the </w:t>
      </w:r>
      <w:del w:id="270" w:author="Nili Krausz" w:date="2018-06-13T15:25:00Z">
        <w:r w:rsidR="00EB2279" w:rsidRPr="00455854" w:rsidDel="00A754CF">
          <w:delText xml:space="preserve">state of the </w:delText>
        </w:r>
      </w:del>
      <w:r w:rsidR="00EB2279">
        <w:t>unassisted</w:t>
      </w:r>
      <w:r w:rsidR="00EB2279" w:rsidRPr="00455854">
        <w:t xml:space="preserve"> leg, </w:t>
      </w:r>
      <w:r w:rsidR="00DC3E41">
        <w:t xml:space="preserve">which limits </w:t>
      </w:r>
      <w:r w:rsidR="00EB2279" w:rsidRPr="00455854">
        <w:t xml:space="preserve">their ability to coordinate </w:t>
      </w:r>
      <w:del w:id="271" w:author="Nili Krausz" w:date="2018-06-13T15:23:00Z">
        <w:r w:rsidR="00EB2279" w:rsidRPr="00455854" w:rsidDel="00A754CF">
          <w:delText xml:space="preserve">their </w:delText>
        </w:r>
      </w:del>
      <w:r w:rsidR="00EB2279" w:rsidRPr="00455854">
        <w:t>behavior between both</w:t>
      </w:r>
      <w:ins w:id="272" w:author="Nili Krausz" w:date="2018-06-26T15:01:00Z">
        <w:r w:rsidR="003916D9">
          <w:t xml:space="preserve"> </w:t>
        </w:r>
      </w:ins>
      <w:del w:id="273" w:author="Nili Krausz" w:date="2018-06-26T15:01:00Z">
        <w:r w:rsidR="00EB2279" w:rsidRPr="00455854" w:rsidDel="003916D9">
          <w:delText xml:space="preserve"> </w:delText>
        </w:r>
      </w:del>
      <w:r w:rsidR="00EB2279" w:rsidRPr="00455854">
        <w:t>legs.</w:t>
      </w:r>
      <w:ins w:id="274" w:author="Nili Krausz" w:date="2018-06-26T14:32:00Z">
        <w:r w:rsidR="00C67B8E">
          <w:t xml:space="preserve"> However,</w:t>
        </w:r>
      </w:ins>
      <w:ins w:id="275" w:author="Nili Krausz" w:date="2018-06-26T14:33:00Z">
        <w:r w:rsidR="00C67B8E">
          <w:t xml:space="preserve"> existing</w:t>
        </w:r>
      </w:ins>
      <w:ins w:id="276" w:author="Nili Krausz" w:date="2018-06-26T14:32:00Z">
        <w:r w:rsidR="00C67B8E">
          <w:t xml:space="preserve"> </w:t>
        </w:r>
      </w:ins>
      <w:r w:rsidR="00B434DE">
        <w:t>tech</w:t>
      </w:r>
      <w:r w:rsidR="00A264C1">
        <w:t xml:space="preserve">niques for </w:t>
      </w:r>
      <w:ins w:id="277" w:author="Nili Krausz" w:date="2018-06-26T14:32:00Z">
        <w:r w:rsidR="00C67B8E">
          <w:t>i</w:t>
        </w:r>
      </w:ins>
      <w:ins w:id="278" w:author="Nili Krausz" w:date="2018-06-26T13:44:00Z">
        <w:r w:rsidR="006D4046" w:rsidRPr="00455854">
          <w:t>ndirect sensing</w:t>
        </w:r>
      </w:ins>
      <w:ins w:id="279" w:author="Nili Krausz" w:date="2018-06-26T14:33:00Z">
        <w:r w:rsidR="00C67B8E">
          <w:t xml:space="preserve"> </w:t>
        </w:r>
      </w:ins>
      <w:r w:rsidR="004E7443">
        <w:t>may</w:t>
      </w:r>
      <w:r w:rsidR="00FE1086">
        <w:t xml:space="preserve"> </w:t>
      </w:r>
      <w:r w:rsidR="00C61D40">
        <w:t xml:space="preserve">be able to </w:t>
      </w:r>
      <w:r w:rsidR="00FE1086">
        <w:t>provide accurate and robust</w:t>
      </w:r>
      <w:r w:rsidR="00C61D40">
        <w:t xml:space="preserve"> estimates </w:t>
      </w:r>
      <w:r w:rsidR="00C61D40">
        <w:lastRenderedPageBreak/>
        <w:t>of the</w:t>
      </w:r>
      <w:r w:rsidR="00FE1086">
        <w:t xml:space="preserve"> </w:t>
      </w:r>
      <w:r w:rsidR="00C61D40">
        <w:t xml:space="preserve">state </w:t>
      </w:r>
      <w:r w:rsidR="00FE1086">
        <w:t>of the uninstrume</w:t>
      </w:r>
      <w:r w:rsidR="00B25972">
        <w:t>nted leg while preser</w:t>
      </w:r>
      <w:r w:rsidR="00C77275">
        <w:t>ving</w:t>
      </w:r>
      <w:r w:rsidR="00C61D40">
        <w:t xml:space="preserve"> </w:t>
      </w:r>
      <w:r w:rsidR="00FE1086">
        <w:t>user-friendly</w:t>
      </w:r>
      <w:r w:rsidR="00E401B6">
        <w:t xml:space="preserve">, unilateral </w:t>
      </w:r>
      <w:r w:rsidR="00C77275">
        <w:t>sensorization</w:t>
      </w:r>
      <w:r w:rsidR="00E401B6">
        <w:t xml:space="preserve">. </w:t>
      </w:r>
    </w:p>
    <w:tbl>
      <w:tblPr>
        <w:tblStyle w:val="TableGrid"/>
        <w:tblpPr w:leftFromText="187" w:rightFromText="187" w:vertAnchor="page" w:horzAnchor="margin" w:tblpXSpec="center" w:tblpY="1009"/>
        <w:tblW w:w="9133" w:type="dxa"/>
        <w:tblLook w:val="0480" w:firstRow="0" w:lastRow="0" w:firstColumn="1" w:lastColumn="0" w:noHBand="0" w:noVBand="1"/>
        <w:tblPrChange w:id="280" w:author="Nili Krausz" w:date="2018-06-26T15:31:00Z">
          <w:tblPr>
            <w:tblStyle w:val="TableGrid"/>
            <w:tblpPr w:leftFromText="180" w:rightFromText="180" w:vertAnchor="page" w:horzAnchor="margin" w:tblpXSpec="center" w:tblpY="10713"/>
            <w:tblW w:w="9133" w:type="dxa"/>
            <w:tblLook w:val="0480" w:firstRow="0" w:lastRow="0" w:firstColumn="1" w:lastColumn="0" w:noHBand="0" w:noVBand="1"/>
          </w:tblPr>
        </w:tblPrChange>
      </w:tblPr>
      <w:tblGrid>
        <w:gridCol w:w="7062"/>
        <w:gridCol w:w="2071"/>
        <w:tblGridChange w:id="281">
          <w:tblGrid>
            <w:gridCol w:w="7062"/>
            <w:gridCol w:w="2071"/>
          </w:tblGrid>
        </w:tblGridChange>
      </w:tblGrid>
      <w:tr w:rsidR="003916D9" w:rsidTr="00077D3D">
        <w:trPr>
          <w:trHeight w:val="3600"/>
          <w:trPrChange w:id="282" w:author="Nili Krausz" w:date="2018-06-26T15:31:00Z">
            <w:trPr>
              <w:trHeight w:val="3600"/>
            </w:trPr>
          </w:trPrChange>
        </w:trPr>
        <w:tc>
          <w:tcPr>
            <w:tcW w:w="7062" w:type="dxa"/>
            <w:tcBorders>
              <w:top w:val="nil"/>
              <w:left w:val="nil"/>
              <w:bottom w:val="nil"/>
              <w:right w:val="nil"/>
            </w:tcBorders>
            <w:tcPrChange w:id="283" w:author="Nili Krausz" w:date="2018-06-26T15:31:00Z">
              <w:tcPr>
                <w:tcW w:w="7062" w:type="dxa"/>
                <w:tcBorders>
                  <w:top w:val="nil"/>
                  <w:left w:val="nil"/>
                  <w:bottom w:val="nil"/>
                  <w:right w:val="nil"/>
                </w:tcBorders>
              </w:tcPr>
            </w:tcPrChange>
          </w:tcPr>
          <w:p w:rsidR="003916D9" w:rsidRDefault="003916D9" w:rsidP="00077D3D">
            <w:pPr>
              <w:pStyle w:val="Heading2"/>
              <w:keepLines/>
              <w:numPr>
                <w:ilvl w:val="1"/>
                <w:numId w:val="0"/>
              </w:numPr>
              <w:tabs>
                <w:tab w:val="num" w:pos="360"/>
              </w:tabs>
              <w:autoSpaceDE/>
              <w:autoSpaceDN/>
              <w:rPr>
                <w:ins w:id="284" w:author="Nili Krausz" w:date="2018-06-26T15:02:00Z"/>
              </w:rPr>
            </w:pPr>
            <w:ins w:id="285" w:author="Nili Krausz" w:date="2018-06-26T15:02:00Z">
              <w:r>
                <w:rPr>
                  <w:noProof/>
                </w:rPr>
                <w:drawing>
                  <wp:inline distT="0" distB="0" distL="0" distR="0" wp14:anchorId="6BF61969" wp14:editId="5B39C129">
                    <wp:extent cx="4019317" cy="2265528"/>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8">
                              <a:extLst>
                                <a:ext uri="{28A0092B-C50C-407E-A947-70E740481C1C}">
                                  <a14:useLocalDpi xmlns:a14="http://schemas.microsoft.com/office/drawing/2010/main" val="0"/>
                                </a:ext>
                              </a:extLst>
                            </a:blip>
                            <a:stretch>
                              <a:fillRect/>
                            </a:stretch>
                          </pic:blipFill>
                          <pic:spPr>
                            <a:xfrm>
                              <a:off x="0" y="0"/>
                              <a:ext cx="4026658" cy="2269666"/>
                            </a:xfrm>
                            <a:prstGeom prst="rect">
                              <a:avLst/>
                            </a:prstGeom>
                          </pic:spPr>
                        </pic:pic>
                      </a:graphicData>
                    </a:graphic>
                  </wp:inline>
                </w:drawing>
              </w:r>
            </w:ins>
          </w:p>
        </w:tc>
        <w:tc>
          <w:tcPr>
            <w:tcW w:w="2071" w:type="dxa"/>
            <w:tcBorders>
              <w:top w:val="nil"/>
              <w:left w:val="nil"/>
              <w:bottom w:val="nil"/>
              <w:right w:val="nil"/>
            </w:tcBorders>
            <w:tcPrChange w:id="286" w:author="Nili Krausz" w:date="2018-06-26T15:31:00Z">
              <w:tcPr>
                <w:tcW w:w="2071" w:type="dxa"/>
                <w:tcBorders>
                  <w:top w:val="nil"/>
                  <w:left w:val="nil"/>
                  <w:bottom w:val="nil"/>
                  <w:right w:val="nil"/>
                </w:tcBorders>
              </w:tcPr>
            </w:tcPrChange>
          </w:tcPr>
          <w:p w:rsidR="003916D9" w:rsidRDefault="003916D9" w:rsidP="00077D3D">
            <w:pPr>
              <w:pStyle w:val="Heading2"/>
              <w:keepLines/>
              <w:numPr>
                <w:ilvl w:val="1"/>
                <w:numId w:val="0"/>
              </w:numPr>
              <w:tabs>
                <w:tab w:val="num" w:pos="360"/>
              </w:tabs>
              <w:autoSpaceDE/>
              <w:autoSpaceDN/>
              <w:jc w:val="both"/>
              <w:rPr>
                <w:ins w:id="287" w:author="Nili Krausz" w:date="2018-06-26T15:02:00Z"/>
                <w:i w:val="0"/>
                <w:sz w:val="16"/>
                <w:szCs w:val="16"/>
              </w:rPr>
            </w:pPr>
          </w:p>
          <w:p w:rsidR="003916D9" w:rsidRPr="000B00A2" w:rsidRDefault="003916D9" w:rsidP="00FE1C65">
            <w:pPr>
              <w:pStyle w:val="Heading2"/>
              <w:keepLines/>
              <w:numPr>
                <w:ilvl w:val="1"/>
                <w:numId w:val="0"/>
              </w:numPr>
              <w:tabs>
                <w:tab w:val="num" w:pos="360"/>
              </w:tabs>
              <w:autoSpaceDE/>
              <w:autoSpaceDN/>
              <w:jc w:val="both"/>
              <w:rPr>
                <w:ins w:id="288" w:author="Nili Krausz" w:date="2018-06-26T15:02:00Z"/>
                <w:i w:val="0"/>
                <w:sz w:val="16"/>
                <w:szCs w:val="16"/>
              </w:rPr>
            </w:pPr>
            <w:ins w:id="289" w:author="Nili Krausz" w:date="2018-06-26T15:02:00Z">
              <w:r w:rsidRPr="00B44240">
                <w:rPr>
                  <w:b/>
                  <w:i w:val="0"/>
                  <w:sz w:val="16"/>
                  <w:szCs w:val="16"/>
                </w:rPr>
                <w:t>Figure</w:t>
              </w:r>
              <w:r w:rsidRPr="000B00A2">
                <w:rPr>
                  <w:i w:val="0"/>
                  <w:sz w:val="16"/>
                  <w:szCs w:val="16"/>
                </w:rPr>
                <w:t xml:space="preserve"> </w:t>
              </w:r>
              <w:r w:rsidRPr="00B44240">
                <w:rPr>
                  <w:b/>
                  <w:i w:val="0"/>
                  <w:sz w:val="16"/>
                  <w:szCs w:val="16"/>
                </w:rPr>
                <w:fldChar w:fldCharType="begin"/>
              </w:r>
              <w:r w:rsidRPr="00B44240">
                <w:rPr>
                  <w:b/>
                  <w:i w:val="0"/>
                  <w:sz w:val="16"/>
                  <w:szCs w:val="16"/>
                </w:rPr>
                <w:instrText xml:space="preserve"> SEQ Figure \* ARABIC </w:instrText>
              </w:r>
              <w:r w:rsidRPr="00B44240">
                <w:rPr>
                  <w:b/>
                  <w:i w:val="0"/>
                  <w:sz w:val="16"/>
                  <w:szCs w:val="16"/>
                </w:rPr>
                <w:fldChar w:fldCharType="separate"/>
              </w:r>
            </w:ins>
            <w:r w:rsidR="008B01D0">
              <w:rPr>
                <w:b/>
                <w:i w:val="0"/>
                <w:noProof/>
                <w:sz w:val="16"/>
                <w:szCs w:val="16"/>
              </w:rPr>
              <w:t>1</w:t>
            </w:r>
            <w:ins w:id="290" w:author="Nili Krausz" w:date="2018-06-26T15:02:00Z">
              <w:r w:rsidRPr="00B44240">
                <w:rPr>
                  <w:b/>
                  <w:i w:val="0"/>
                  <w:sz w:val="16"/>
                  <w:szCs w:val="16"/>
                </w:rPr>
                <w:fldChar w:fldCharType="end"/>
              </w:r>
              <w:r w:rsidRPr="00B44240">
                <w:rPr>
                  <w:b/>
                  <w:i w:val="0"/>
                  <w:sz w:val="16"/>
                  <w:szCs w:val="16"/>
                </w:rPr>
                <w:t>.</w:t>
              </w:r>
              <w:r w:rsidRPr="000B00A2">
                <w:rPr>
                  <w:i w:val="0"/>
                  <w:sz w:val="16"/>
                  <w:szCs w:val="16"/>
                </w:rPr>
                <w:t xml:space="preserve"> </w:t>
              </w:r>
              <w:r>
                <w:rPr>
                  <w:i w:val="0"/>
                  <w:sz w:val="16"/>
                  <w:szCs w:val="16"/>
                </w:rPr>
                <w:t xml:space="preserve">Sensor schematic. </w:t>
              </w:r>
              <w:r w:rsidRPr="000B00A2">
                <w:rPr>
                  <w:i w:val="0"/>
                  <w:sz w:val="16"/>
                  <w:szCs w:val="16"/>
                </w:rPr>
                <w:t xml:space="preserve">IMUs were </w:t>
              </w:r>
            </w:ins>
            <w:r w:rsidR="00FE1C65">
              <w:rPr>
                <w:i w:val="0"/>
                <w:sz w:val="16"/>
                <w:szCs w:val="16"/>
              </w:rPr>
              <w:t>placed</w:t>
            </w:r>
            <w:ins w:id="291" w:author="Nili Krausz" w:date="2018-06-26T15:02:00Z">
              <w:r w:rsidRPr="000B00A2">
                <w:rPr>
                  <w:i w:val="0"/>
                  <w:sz w:val="16"/>
                  <w:szCs w:val="16"/>
                </w:rPr>
                <w:t xml:space="preserve"> bilaterally on the thigh and shank, and a single depth sens</w:t>
              </w:r>
              <w:r>
                <w:rPr>
                  <w:i w:val="0"/>
                  <w:sz w:val="16"/>
                  <w:szCs w:val="16"/>
                </w:rPr>
                <w:t>or</w:t>
              </w:r>
              <w:r w:rsidRPr="000B00A2">
                <w:rPr>
                  <w:i w:val="0"/>
                  <w:sz w:val="16"/>
                  <w:szCs w:val="16"/>
                </w:rPr>
                <w:t xml:space="preserve"> was </w:t>
              </w:r>
            </w:ins>
            <w:r w:rsidR="00FE1C65">
              <w:rPr>
                <w:i w:val="0"/>
                <w:sz w:val="16"/>
                <w:szCs w:val="16"/>
              </w:rPr>
              <w:t>placed</w:t>
            </w:r>
            <w:ins w:id="292" w:author="Nili Krausz" w:date="2018-06-26T15:02:00Z">
              <w:r w:rsidRPr="000B00A2">
                <w:rPr>
                  <w:i w:val="0"/>
                  <w:sz w:val="16"/>
                  <w:szCs w:val="16"/>
                </w:rPr>
                <w:t xml:space="preserve"> on the right thigh</w:t>
              </w:r>
              <w:r>
                <w:rPr>
                  <w:i w:val="0"/>
                  <w:sz w:val="16"/>
                  <w:szCs w:val="16"/>
                </w:rPr>
                <w:t xml:space="preserve"> (</w:t>
              </w:r>
              <w:r w:rsidRPr="00CD59E7">
                <w:rPr>
                  <w:i w:val="0"/>
                  <w:sz w:val="16"/>
                  <w:szCs w:val="16"/>
                </w:rPr>
                <w:t>internally rotated by ~10 degrees and tilted toward the ground by ~30 degrees</w:t>
              </w:r>
              <w:r>
                <w:rPr>
                  <w:i w:val="0"/>
                  <w:sz w:val="16"/>
                  <w:szCs w:val="16"/>
                </w:rPr>
                <w:t>)</w:t>
              </w:r>
              <w:r w:rsidRPr="000B00A2">
                <w:rPr>
                  <w:i w:val="0"/>
                  <w:sz w:val="16"/>
                  <w:szCs w:val="16"/>
                </w:rPr>
                <w:t xml:space="preserve">. </w:t>
              </w:r>
              <w:r>
                <w:rPr>
                  <w:i w:val="0"/>
                  <w:sz w:val="16"/>
                  <w:szCs w:val="16"/>
                </w:rPr>
                <w:t xml:space="preserve">Isometric and side views of </w:t>
              </w:r>
              <w:r w:rsidRPr="000B00A2">
                <w:rPr>
                  <w:i w:val="0"/>
                  <w:sz w:val="16"/>
                  <w:szCs w:val="16"/>
                </w:rPr>
                <w:t xml:space="preserve">a single frame of raw </w:t>
              </w:r>
              <w:r>
                <w:rPr>
                  <w:i w:val="0"/>
                  <w:sz w:val="16"/>
                  <w:szCs w:val="16"/>
                </w:rPr>
                <w:t xml:space="preserve">depth data with the left (contralateral) foot visible are shown. The </w:t>
              </w:r>
              <w:r w:rsidRPr="000B00A2">
                <w:rPr>
                  <w:i w:val="0"/>
                  <w:sz w:val="16"/>
                  <w:szCs w:val="16"/>
                </w:rPr>
                <w:t>raw angular velocity and acceleration data from the right thigh IM</w:t>
              </w:r>
              <w:r>
                <w:rPr>
                  <w:i w:val="0"/>
                  <w:sz w:val="16"/>
                  <w:szCs w:val="16"/>
                </w:rPr>
                <w:t>U are also shown for part of a walking trial.</w:t>
              </w:r>
            </w:ins>
          </w:p>
        </w:tc>
      </w:tr>
    </w:tbl>
    <w:p w:rsidR="00C3513E" w:rsidRDefault="00154F98">
      <w:pPr>
        <w:pStyle w:val="BodyText"/>
        <w:spacing w:after="60"/>
        <w:rPr>
          <w:ins w:id="293" w:author="Nili Krausz" w:date="2018-06-20T13:17:00Z"/>
        </w:rPr>
        <w:pPrChange w:id="294" w:author="Nili Krausz" w:date="2018-06-26T15:01:00Z">
          <w:pPr>
            <w:pStyle w:val="BodyText"/>
          </w:pPr>
        </w:pPrChange>
      </w:pPr>
      <w:ins w:id="295" w:author="Nili Krausz" w:date="2018-06-26T14:35:00Z">
        <w:r>
          <w:t>Depth sensing is o</w:t>
        </w:r>
      </w:ins>
      <w:ins w:id="296" w:author="Nili Krausz" w:date="2018-06-26T14:34:00Z">
        <w:r>
          <w:t xml:space="preserve">ne such indirect sensing </w:t>
        </w:r>
      </w:ins>
      <w:r w:rsidR="00C02CA1">
        <w:t>technique</w:t>
      </w:r>
      <w:ins w:id="297" w:author="Nili Krausz" w:date="2018-06-26T14:35:00Z">
        <w:r>
          <w:t xml:space="preserve"> that may be useful for gait segmentation.</w:t>
        </w:r>
      </w:ins>
      <w:ins w:id="298" w:author="Nili Krausz" w:date="2018-06-26T14:36:00Z">
        <w:r w:rsidRPr="00154F98">
          <w:t xml:space="preserve"> </w:t>
        </w:r>
      </w:ins>
      <w:moveToRangeStart w:id="299" w:author="Nili Krausz" w:date="2018-06-26T14:36:00Z" w:name="move517787092"/>
      <w:moveTo w:id="300" w:author="Nili Krausz" w:date="2018-06-26T14:36:00Z">
        <w:r w:rsidRPr="00455854">
          <w:t>Previously, a few studies have demonstrated the potential of using vision</w:t>
        </w:r>
      </w:moveTo>
      <w:ins w:id="301" w:author="Nili Krausz" w:date="2018-06-26T14:36:00Z">
        <w:r>
          <w:t xml:space="preserve"> or depth sensing</w:t>
        </w:r>
      </w:ins>
      <w:moveTo w:id="302" w:author="Nili Krausz" w:date="2018-06-26T14:36:00Z">
        <w:r w:rsidRPr="00455854">
          <w:t xml:space="preserve"> to detect changes in terrain to improve intent recognition </w:t>
        </w:r>
        <w:r>
          <w:fldChar w:fldCharType="begin" w:fldLock="1"/>
        </w:r>
        <w:r>
          <w:instrText>ADDIN CSL_CITATION { "citationItems" : [ { "id" : "ITEM-1", "itemData" : { "DOI" : "10.1109/TBME.2015.2448457", "ISSN" : "15582531",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&gt;5\u00a0frames/s.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"Nili Eliana", "non-dropping-particle" : "", "parse-names" : false, "suffix" : "" }, { "dropping-particle" : "", "family" : "Lenzi", "given" : "Tommaso", "non-dropping-particle" : "", "parse-names" : false, "suffix" : "" }, { "dropping-particle" : "", "family" : "Hargrove", "given" : "Levi J.", "non-dropping-particle" : "", "parse-names" : false, "suffix" : "" } ], "container-title" : "IEEE Transactions on Biomedical Engineering", "id" : "ITEM-1", "issue" : "11", "issued" : { "date-parts" : [ [ "2015" ] ] }, "page" : "2576-2587", "title" : "Depth sensing for improved control of lower limb prostheses", "type" : "article-journal", "volume" : "62" }, "uris" : [ "http://www.mendeley.com/documents/?uuid=3455a83b-3343-4f35-af79-3add696c2dd4" ] }, { "id" : "ITEM-2", "itemData" : { "DOI" : "10.1109/TNSRE.2015.2420539", "ISSN" : "1534-4320", "author" : [ { "dropping-particle" : "", "family" : "Liu", "given" : "Ming", "non-dropping-particle" : "", "parse-names" : false, "suffix" : "" }, { "dropping-particle" : "", "family" : "Wang", "given" : "Ding", "non-dropping-particle" : "", "parse-names" : false, "suffix" : "" }, { "dropping-particle" : "", "family" : "Huang", "given" : "He", "non-dropping-particle" : "", "parse-names" : false, "suffix" : "" } ], "container-title" : "IEEE Transactions on Neural Systems and Rehabilitation Engineering", "id" : "ITEM-2", "issue" : "c", "issued" : { "date-parts" : [ [ "2015" ] ] }, "page" : "1-1", "title" : "Development of an Environment-Aware Locomotion Mode Recognition System for Powered Lower Limb Prostheses", "type" : "article-journal", "volume" : "4320" }, "uris" : [ "http://www.mendeley.com/documents/?uuid=a5657727-ed60-455e-9c62-d7749df2f0f2" ] }, { "id" : "ITEM-3", "itemData" : { "DOI" : "10.1109/TBME.2017.2776157", "author" : [ { "dropping-particle" : "", "family" : "Massalin", "given" : "Yerzhan", "non-dropping-particle" : "", "parse-names" : false, "suffix" : "" }, { "dropping-particle" : "", "family" : "Member", "given" : "Student", "non-dropping-particle" : "", "parse-names" : false, "suffix" : "" }, { "dropping-particle" : "", "family" : "Abdrakhmanova", "given" : "Madina", "non-dropping-particle" : "", "parse-names" : false, "suffix" : "" }, { "dropping-particle" : "", "family" : "Varol", "given" : "Atakan", "non-dropping-particle" : "", "parse-names" : false, "suffix" : "" }, { "dropping-particle" : "", "family" : "Member", "given" : "Senior", "non-dropping-particle" : "", "parse-names" : false, "suffix" : "" } ], "container-title" : "IEEE Transactions on Biomedical Engineering", "id" : "ITEM-3", "issue" : "c", "issued" : { "date-parts" : [ [ "2017" ] ] }, "title" : "User-Independent Intent Recognition for Lower-Limb Prostheses Using Depth Sensing", "type" : "article-journal", "volume" : "9294" }, "uris" : [ "http://www.mendeley.com/documents/?uuid=d2433f35-7e16-4cd6-99e2-ea4ff6ca13e9" ] } ], "mendeley" : { "formattedCitation" : "[11]\u2013[13]", "plainTextFormattedCitation" : "[11]\u2013[13]", "previouslyFormattedCitation" : "[11]\u2013[13]" }, "properties" : { "noteIndex" : 0 }, "schema" : "https://github.com/citation-style-language/schema/raw/master/csl-citation.json" }</w:instrText>
        </w:r>
        <w:r>
          <w:fldChar w:fldCharType="separate"/>
        </w:r>
        <w:r w:rsidRPr="005B4681">
          <w:rPr>
            <w:noProof/>
          </w:rPr>
          <w:t>[11]–[13]</w:t>
        </w:r>
        <w:r>
          <w:fldChar w:fldCharType="end"/>
        </w:r>
        <w:r w:rsidRPr="00455854">
          <w:t xml:space="preserve">; however, to the best of our knowledge the use of a leg-mounted </w:t>
        </w:r>
        <w:r>
          <w:t>depth sensor</w:t>
        </w:r>
        <w:r w:rsidRPr="00455854">
          <w:t xml:space="preserve"> for gait segmentation is unprecedented.</w:t>
        </w:r>
      </w:moveTo>
      <w:moveToRangeEnd w:id="299"/>
      <w:r w:rsidR="00344E4D">
        <w:t xml:space="preserve"> W</w:t>
      </w:r>
      <w:r w:rsidR="00C3513E">
        <w:t>ith appropriate positioning and computer vision techniques</w:t>
      </w:r>
      <w:r w:rsidR="00344E4D">
        <w:t xml:space="preserve">, </w:t>
      </w:r>
      <w:r w:rsidR="00C3513E">
        <w:t>d</w:t>
      </w:r>
      <w:ins w:id="303" w:author="Nili Krausz" w:date="2018-06-26T14:36:00Z">
        <w:r>
          <w:t xml:space="preserve">epth sensors </w:t>
        </w:r>
      </w:ins>
      <w:r w:rsidR="00344E4D">
        <w:t>could</w:t>
      </w:r>
      <w:r w:rsidR="00C3513E">
        <w:t xml:space="preserve"> </w:t>
      </w:r>
      <w:r w:rsidR="004B7BCF">
        <w:t xml:space="preserve">simultaneously </w:t>
      </w:r>
      <w:ins w:id="304" w:author="Nili Krausz" w:date="2018-06-26T14:36:00Z">
        <w:r>
          <w:t xml:space="preserve">provide high-confidence information </w:t>
        </w:r>
      </w:ins>
      <w:r w:rsidR="00C3513E">
        <w:t xml:space="preserve">about the </w:t>
      </w:r>
      <w:ins w:id="305" w:author="Nili Krausz" w:date="2018-06-26T14:37:00Z">
        <w:r w:rsidR="00C3513E" w:rsidRPr="00455854">
          <w:t>environment</w:t>
        </w:r>
      </w:ins>
      <w:ins w:id="306" w:author="Nili Krausz" w:date="2018-06-26T14:38:00Z">
        <w:r w:rsidR="00C3513E">
          <w:t>,</w:t>
        </w:r>
      </w:ins>
      <w:ins w:id="307" w:author="Nili Krausz" w:date="2018-06-26T14:37:00Z">
        <w:r w:rsidR="00C3513E" w:rsidRPr="00455854">
          <w:t xml:space="preserve"> the </w:t>
        </w:r>
        <w:r w:rsidR="00C3513E">
          <w:t xml:space="preserve">contralateral </w:t>
        </w:r>
        <w:r w:rsidR="00C3513E" w:rsidRPr="00455854">
          <w:t>leg</w:t>
        </w:r>
      </w:ins>
      <w:ins w:id="308" w:author="Nili Krausz" w:date="2018-06-26T14:38:00Z">
        <w:r w:rsidR="00C3513E">
          <w:t>, and</w:t>
        </w:r>
      </w:ins>
      <w:ins w:id="309" w:author="Nili Krausz" w:date="2018-06-26T14:37:00Z">
        <w:r w:rsidR="00C3513E" w:rsidRPr="00455854">
          <w:t xml:space="preserve"> </w:t>
        </w:r>
        <w:r w:rsidR="00C3513E">
          <w:t>the interaction</w:t>
        </w:r>
      </w:ins>
      <w:ins w:id="310" w:author="Nili Krausz" w:date="2018-06-26T14:38:00Z">
        <w:r w:rsidR="00C3513E">
          <w:t xml:space="preserve"> between </w:t>
        </w:r>
      </w:ins>
      <w:r w:rsidR="00344E4D">
        <w:t>them</w:t>
      </w:r>
      <w:ins w:id="311" w:author="Nili Krausz" w:date="2018-06-26T14:37:00Z">
        <w:r w:rsidR="00C3513E">
          <w:t>.</w:t>
        </w:r>
      </w:ins>
    </w:p>
    <w:p w:rsidR="00D35F2F" w:rsidRPr="00455854" w:rsidDel="00D35F2F" w:rsidRDefault="00D35F2F">
      <w:pPr>
        <w:pStyle w:val="BodyText"/>
        <w:spacing w:after="60"/>
        <w:rPr>
          <w:del w:id="312" w:author="Nili Krausz" w:date="2018-06-20T13:17:00Z"/>
        </w:rPr>
        <w:pPrChange w:id="313" w:author="Nili Krausz" w:date="2018-06-20T15:33:00Z">
          <w:pPr>
            <w:pStyle w:val="BodyText"/>
          </w:pPr>
        </w:pPrChange>
      </w:pPr>
    </w:p>
    <w:p w:rsidR="00EB2279" w:rsidDel="00154F98" w:rsidRDefault="00EB2279">
      <w:pPr>
        <w:pStyle w:val="BodyText"/>
        <w:spacing w:after="60"/>
        <w:ind w:firstLine="0"/>
        <w:rPr>
          <w:del w:id="314" w:author="Nili Krausz" w:date="2018-06-26T14:38:00Z"/>
        </w:rPr>
        <w:pPrChange w:id="315" w:author="Nili Krausz" w:date="2018-06-26T14:36:00Z">
          <w:pPr>
            <w:pStyle w:val="BodyText"/>
          </w:pPr>
        </w:pPrChange>
      </w:pPr>
      <w:del w:id="316" w:author="Nili Krausz" w:date="2018-06-13T15:27:00Z">
        <w:r w:rsidRPr="00455854" w:rsidDel="00A754CF">
          <w:delText>There are several ways to perform g</w:delText>
        </w:r>
      </w:del>
      <w:del w:id="317" w:author="Nili Krausz" w:date="2018-06-26T13:44:00Z">
        <w:r w:rsidRPr="00455854" w:rsidDel="006D4046">
          <w:delText>ait segmentation of both legs</w:delText>
        </w:r>
      </w:del>
      <w:del w:id="318" w:author="Nili Krausz" w:date="2018-06-13T15:27:00Z">
        <w:r w:rsidRPr="00455854" w:rsidDel="00A754CF">
          <w:delText>, including</w:delText>
        </w:r>
      </w:del>
      <w:del w:id="319" w:author="Nili Krausz" w:date="2018-06-26T13:44:00Z">
        <w:r w:rsidRPr="00455854" w:rsidDel="006D4046">
          <w:delText xml:space="preserve"> direct instrumentation (with IMU’s and/or ground contact sensors placed on the unassisted leg) or indirect sensing. </w:delText>
        </w:r>
      </w:del>
      <w:del w:id="320" w:author="Nili Krausz" w:date="2018-06-26T14:34:00Z">
        <w:r w:rsidRPr="00455854" w:rsidDel="00154F98">
          <w:delText xml:space="preserve">In this paper, we present a novel </w:delText>
        </w:r>
        <w:r w:rsidR="00A34B07" w:rsidDel="00154F98">
          <w:delText xml:space="preserve">indirect sensing </w:delText>
        </w:r>
        <w:r w:rsidRPr="00455854" w:rsidDel="00154F98">
          <w:delText>strategy by fusing</w:delText>
        </w:r>
      </w:del>
      <w:ins w:id="321" w:author="Blair Hu" w:date="2018-06-14T11:15:00Z">
        <w:del w:id="322" w:author="Nili Krausz" w:date="2018-06-26T14:34:00Z">
          <w:r w:rsidR="0084195E" w:rsidDel="00154F98">
            <w:delText>which fuses</w:delText>
          </w:r>
        </w:del>
      </w:ins>
      <w:del w:id="323" w:author="Nili Krausz" w:date="2018-06-26T14:34:00Z">
        <w:r w:rsidR="00A34B07" w:rsidDel="00154F98">
          <w:delText xml:space="preserve"> data from</w:delText>
        </w:r>
      </w:del>
      <w:ins w:id="324" w:author="Blair Hu" w:date="2018-06-14T11:15:00Z">
        <w:del w:id="325" w:author="Nili Krausz" w:date="2018-06-26T14:34:00Z">
          <w:r w:rsidR="005C1BD5" w:rsidDel="00154F98">
            <w:delText xml:space="preserve"> a</w:delText>
          </w:r>
        </w:del>
      </w:ins>
      <w:del w:id="326" w:author="Nili Krausz" w:date="2018-06-26T14:34:00Z">
        <w:r w:rsidRPr="00455854" w:rsidDel="00154F98">
          <w:delText xml:space="preserve"> unilateral </w:delText>
        </w:r>
        <w:r w:rsidR="00A34B07" w:rsidDel="00154F98">
          <w:delText xml:space="preserve">thigh-mounted </w:delText>
        </w:r>
      </w:del>
      <w:ins w:id="327" w:author="Blair Hu" w:date="2018-06-14T11:16:00Z">
        <w:del w:id="328" w:author="Nili Krausz" w:date="2018-06-26T14:34:00Z">
          <w:r w:rsidR="002955C2" w:rsidDel="00154F98">
            <w:delText>depth sensor and I</w:delText>
          </w:r>
        </w:del>
      </w:ins>
      <w:del w:id="329" w:author="Nili Krausz" w:date="2018-06-26T14:34:00Z">
        <w:r w:rsidR="00A34B07" w:rsidDel="00154F98">
          <w:delText>IMU and depth sensors</w:delText>
        </w:r>
        <w:r w:rsidRPr="00455854" w:rsidDel="00154F98">
          <w:delText xml:space="preserve">. </w:delText>
        </w:r>
      </w:del>
      <w:del w:id="330" w:author="Nili Krausz" w:date="2018-06-26T14:37:00Z">
        <w:r w:rsidRPr="00455854" w:rsidDel="00154F98">
          <w:delText xml:space="preserve">With appropriate positioning and computer vision techniques, </w:delText>
        </w:r>
        <w:r w:rsidR="00A34B07" w:rsidDel="00154F98">
          <w:delText xml:space="preserve">we can sense </w:delText>
        </w:r>
        <w:r w:rsidRPr="00455854" w:rsidDel="00154F98">
          <w:delText xml:space="preserve">not only the environment but also the </w:delText>
        </w:r>
        <w:r w:rsidDel="00154F98">
          <w:delText xml:space="preserve">contralateral </w:delText>
        </w:r>
        <w:r w:rsidRPr="00455854" w:rsidDel="00154F98">
          <w:delText xml:space="preserve">leg and its interaction with the environment. </w:delText>
        </w:r>
      </w:del>
      <w:del w:id="331" w:author="Nili Krausz" w:date="2018-06-26T14:38:00Z">
        <w:r w:rsidRPr="00455854" w:rsidDel="00154F98">
          <w:delText>Because vision is a unique source of high-confidence information, one might</w:delText>
        </w:r>
      </w:del>
      <w:ins w:id="332" w:author="Blair Hu" w:date="2018-06-14T11:17:00Z">
        <w:del w:id="333" w:author="Nili Krausz" w:date="2018-06-26T14:38:00Z">
          <w:r w:rsidR="00171B95" w:rsidDel="00154F98">
            <w:delText>we</w:delText>
          </w:r>
        </w:del>
      </w:ins>
      <w:del w:id="334" w:author="Nili Krausz" w:date="2018-06-26T14:38:00Z">
        <w:r w:rsidRPr="00455854" w:rsidDel="00154F98">
          <w:delText xml:space="preserve"> suspect</w:delText>
        </w:r>
      </w:del>
      <w:ins w:id="335" w:author="Blair Hu" w:date="2018-06-14T11:17:00Z">
        <w:del w:id="336" w:author="Nili Krausz" w:date="2018-06-26T14:38:00Z">
          <w:r w:rsidR="00171B95" w:rsidDel="00154F98">
            <w:delText>ed</w:delText>
          </w:r>
        </w:del>
      </w:ins>
      <w:del w:id="337" w:author="Nili Krausz" w:date="2018-06-26T14:38:00Z">
        <w:r w:rsidRPr="00455854" w:rsidDel="00154F98">
          <w:delText xml:space="preserve"> it would improve gait segmentation. </w:delText>
        </w:r>
      </w:del>
      <w:moveFromRangeStart w:id="338" w:author="Nili Krausz" w:date="2018-06-26T14:36:00Z" w:name="move517787092"/>
      <w:moveFrom w:id="339" w:author="Nili Krausz" w:date="2018-06-26T14:36:00Z">
        <w:del w:id="340" w:author="Nili Krausz" w:date="2018-06-26T14:38:00Z">
          <w:r w:rsidRPr="00455854" w:rsidDel="00154F98">
            <w:delText xml:space="preserve">Previously, a few studies have demonstrated the potential of using vision to detect changes in terrain to improve intent recognition </w:delText>
          </w:r>
          <w:r w:rsidDel="00154F98">
            <w:fldChar w:fldCharType="begin" w:fldLock="1"/>
          </w:r>
          <w:r w:rsidDel="00154F98">
            <w:delInstrText>ADDIN CSL_CITATION { "citationItems" : [ { "id" : "ITEM-1", "itemData" : { "DOI" : "10.1109/TBME.2015.2448457", "ISSN" : "15582531",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&gt;5\u00a0frames/s.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"Nili Eliana", "non-dropping-particle" : "", "parse-names" : false, "suffix" : "" }, { "dropping-particle" : "", "family" : "Lenzi", "given" : "Tommaso", "non-dropping-particle" : "", "parse-names" : false, "suffix" : "" }, { "dropping-particle" : "", "family" : "Hargrove", "given" : "Levi J.", "non-dropping-particle" : "", "parse-names" : false, "suffix" : "" } ], "container-title" : "IEEE Transactions on Biomedical Engineering", "id" : "ITEM-1", "issue" : "11", "issued" : { "date-parts" : [ [ "2015" ] ] }, "page" : "2576-2587", "title" : "Depth sensing for improved control of lower limb prostheses", "type" : "article-journal", "volume" : "62" }, "uris" : [ "http://www.mendeley.com/documents/?uuid=3455a83b-3343-4f35-af79-3add696c2dd4" ] }, { "id" : "ITEM-2", "itemData" : { "DOI" : "10.1109/TNSRE.2015.2420539", "ISSN" : "1534-4320", "author" : [ { "dropping-particle" : "", "family" : "Liu", "given" : "Ming", "non-dropping-particle" : "", "parse-names" : false, "suffix" : "" }, { "dropping-particle" : "", "family" : "Wang", "given" : "Ding", "non-dropping-particle" : "", "parse-names" : false, "suffix" : "" }, { "dropping-particle" : "", "family" : "Huang", "given" : "He", "non-dropping-particle" : "", "parse-names" : false, "suffix" : "" } ], "container-title" : "IEEE Transactions on Neural Systems and Rehabilitation Engineering", "id" : "ITEM-2", "issue" : "c", "issued" : { "date-parts" : [ [ "2015" ] ] }, "page" : "1-1", "title" : "Development of an Environment-Aware Locomotion Mode Recognition System for Powered Lower Limb Prostheses", "type" : "article-journal", "volume" : "4320" }, "uris" : [ "http://www.mendeley.com/documents/?uuid=a5657727-ed60-455e-9c62-d7749df2f0f2" ] }, { "id" : "ITEM-3", "itemData" : { "DOI" : "10.1109/TBME.2017.2776157", "author" : [ { "dropping-particle" : "", "family" : "Massalin", "given" : "Yerzhan", "non-dropping-particle" : "", "parse-names" : false, "suffix" : "" }, { "dropping-particle" : "", "family" : "Member", "given" : "Student", "non-dropping-particle" : "", "parse-names" : false, "suffix" : "" }, { "dropping-particle" : "", "family" : "Abdrakhmanova", "given" : "Madina", "non-dropping-particle" : "", "parse-names" : false, "suffix" : "" }, { "dropping-particle" : "", "family" : "Varol", "given" : "Atakan", "non-dropping-particle" : "", "parse-names" : false, "suffix" : "" }, { "dropping-particle" : "", "family" : "Member", "given" : "Senior", "non-dropping-particle" : "", "parse-names" : false, "suffix" : "" } ], "container-title" : "IEEE Transactions on Biomedical Engineering", "id" : "ITEM-3", "issue" : "c", "issued" : { "date-parts" : [ [ "2017" ] ] }, "title" : "User-Independent Intent Recognition for Lower-Limb Prostheses Using Depth Sensing", "type" : "article-journal", "volume" : "9294" }, "uris" : [ "http://www.mendeley.com/documents/?uuid=d2433f35-7e16-4cd6-99e2-ea4ff6ca13e9" ] } ], "mendeley" : { "formattedCitation" : "[11]\u2013[13]", "plainTextFormattedCitation" : "[11]\u2013[13]", "previouslyFormattedCitation" : "[11]\u2013[13]" }, "properties" : { "noteIndex" : 0 }, "schema" : "https://github.com/citation-style-language/schema/raw/master/csl-citation.json" }</w:delInstrText>
          </w:r>
          <w:r w:rsidDel="00154F98">
            <w:fldChar w:fldCharType="separate"/>
          </w:r>
          <w:r w:rsidRPr="005B4681" w:rsidDel="00154F98">
            <w:rPr>
              <w:noProof/>
            </w:rPr>
            <w:delText>[11]–[13]</w:delText>
          </w:r>
          <w:r w:rsidDel="00154F98">
            <w:fldChar w:fldCharType="end"/>
          </w:r>
          <w:r w:rsidRPr="00455854" w:rsidDel="00154F98">
            <w:delText xml:space="preserve">; however, to the best of our knowledge the use of a leg-mounted </w:delText>
          </w:r>
          <w:r w:rsidR="00A34B07" w:rsidDel="00154F98">
            <w:delText>depth sensor</w:delText>
          </w:r>
          <w:r w:rsidRPr="00455854" w:rsidDel="00154F98">
            <w:delText xml:space="preserve"> for gait segmentation is unprecedented. </w:delText>
          </w:r>
        </w:del>
      </w:moveFrom>
      <w:moveFromRangeEnd w:id="338"/>
    </w:p>
    <w:p w:rsidR="00EB2279" w:rsidRPr="00455854" w:rsidRDefault="00154F98" w:rsidP="00F51821">
      <w:pPr>
        <w:pStyle w:val="BodyText"/>
        <w:spacing w:after="60"/>
      </w:pPr>
      <w:ins w:id="341" w:author="Nili Krausz" w:date="2018-06-26T14:34:00Z">
        <w:r>
          <w:t>In this paper, we present</w:t>
        </w:r>
      </w:ins>
      <w:ins w:id="342" w:author="Nili Krausz" w:date="2018-06-26T14:41:00Z">
        <w:r>
          <w:t xml:space="preserve"> proof-of-concept for a novel </w:t>
        </w:r>
      </w:ins>
      <w:r w:rsidR="009F19B6">
        <w:t xml:space="preserve">approach using </w:t>
      </w:r>
      <w:r w:rsidR="00CA3687">
        <w:t xml:space="preserve">a single thigh-mounted depth sensor </w:t>
      </w:r>
      <w:r w:rsidR="009F19B6">
        <w:t xml:space="preserve">and IMU worn unilaterally </w:t>
      </w:r>
      <w:r w:rsidR="00CA3687">
        <w:t xml:space="preserve">to </w:t>
      </w:r>
      <w:r w:rsidR="00F51821">
        <w:t>provide accurate and robust dete</w:t>
      </w:r>
      <w:r w:rsidR="00CA3687">
        <w:t>ction of bilateral gait events.</w:t>
      </w:r>
      <w:ins w:id="343" w:author="Nili Krausz" w:date="2018-06-26T14:34:00Z">
        <w:r>
          <w:t xml:space="preserve"> </w:t>
        </w:r>
      </w:ins>
      <w:del w:id="344" w:author="Nili Krausz" w:date="2018-06-26T14:41:00Z">
        <w:r w:rsidR="00BE3065" w:rsidDel="00154F98">
          <w:delText>We present</w:delText>
        </w:r>
      </w:del>
      <w:del w:id="345" w:author="Nili Krausz" w:date="2018-06-13T15:29:00Z">
        <w:r w:rsidR="00BE3065" w:rsidDel="00A754CF">
          <w:delText xml:space="preserve"> a</w:delText>
        </w:r>
      </w:del>
      <w:del w:id="346" w:author="Nili Krausz" w:date="2018-06-26T14:41:00Z">
        <w:r w:rsidR="00BE3065" w:rsidDel="00154F98">
          <w:delText xml:space="preserve"> </w:delText>
        </w:r>
      </w:del>
      <w:del w:id="347" w:author="Nili Krausz" w:date="2018-06-26T14:39:00Z">
        <w:r w:rsidR="00EB2279" w:rsidRPr="00455854" w:rsidDel="00154F98">
          <w:delText xml:space="preserve">proof of concept </w:delText>
        </w:r>
      </w:del>
      <w:del w:id="348" w:author="Nili Krausz" w:date="2018-06-26T14:41:00Z">
        <w:r w:rsidR="00EB2279" w:rsidRPr="00455854" w:rsidDel="00154F98">
          <w:delText>for a</w:delText>
        </w:r>
      </w:del>
      <w:del w:id="349" w:author="Nili Krausz" w:date="2018-06-26T14:39:00Z">
        <w:r w:rsidR="00EB2279" w:rsidRPr="00455854" w:rsidDel="00154F98">
          <w:delText xml:space="preserve"> unilateral sensor fusion approach </w:delText>
        </w:r>
      </w:del>
      <w:del w:id="350" w:author="Nili Krausz" w:date="2018-06-13T15:29:00Z">
        <w:r w:rsidR="00EB2279" w:rsidRPr="00455854" w:rsidDel="00A754CF">
          <w:delText xml:space="preserve">that provides </w:delText>
        </w:r>
      </w:del>
      <w:del w:id="351" w:author="Nili Krausz" w:date="2018-06-26T14:39:00Z">
        <w:r w:rsidR="00EB2279" w:rsidRPr="00455854" w:rsidDel="00154F98">
          <w:delText>accurate and robust detection of bilater</w:delText>
        </w:r>
        <w:r w:rsidR="00EB2279" w:rsidDel="00154F98">
          <w:delText>al gait events</w:delText>
        </w:r>
      </w:del>
      <w:del w:id="352" w:author="Nili Krausz" w:date="2018-06-26T14:41:00Z">
        <w:r w:rsidR="00EB2279" w:rsidDel="00154F98">
          <w:delText xml:space="preserve">. </w:delText>
        </w:r>
      </w:del>
      <w:r w:rsidR="00EB2279">
        <w:t xml:space="preserve">We demonstrate </w:t>
      </w:r>
      <w:r w:rsidR="00BE3065">
        <w:t>that using</w:t>
      </w:r>
      <w:r w:rsidR="00EB2279" w:rsidRPr="00455854">
        <w:t xml:space="preserve"> </w:t>
      </w:r>
      <w:r w:rsidR="00BE3065">
        <w:t>depth sensor</w:t>
      </w:r>
      <w:r w:rsidR="00EB2279" w:rsidRPr="00455854">
        <w:t xml:space="preserve"> data to extract additional contextual information about the </w:t>
      </w:r>
      <w:r w:rsidR="00EB2279">
        <w:t>contralateral</w:t>
      </w:r>
      <w:r w:rsidR="00EB2279" w:rsidRPr="00455854">
        <w:t xml:space="preserve"> leg and the environment</w:t>
      </w:r>
      <w:r w:rsidR="00F51821">
        <w:t xml:space="preserve"> slightly</w:t>
      </w:r>
      <w:r w:rsidR="00EB2279" w:rsidRPr="00455854">
        <w:t xml:space="preserve"> improves bilateral gait segmentation. Our initial findings </w:t>
      </w:r>
      <w:r w:rsidR="009F19B6">
        <w:t>suggest</w:t>
      </w:r>
      <w:r w:rsidR="00BE3065">
        <w:t xml:space="preserve"> that</w:t>
      </w:r>
      <w:r w:rsidR="00EB2279" w:rsidRPr="00455854">
        <w:t xml:space="preserve"> vision </w:t>
      </w:r>
      <w:r w:rsidR="00BE3065">
        <w:t>is</w:t>
      </w:r>
      <w:r w:rsidR="00EB2279" w:rsidRPr="00455854">
        <w:t xml:space="preserve"> a robust, non-redundant, and modular sensor </w:t>
      </w:r>
      <w:r w:rsidR="00BE3065">
        <w:t xml:space="preserve">modality </w:t>
      </w:r>
      <w:r w:rsidR="00EB2279" w:rsidRPr="00455854">
        <w:t xml:space="preserve">that could improve the </w:t>
      </w:r>
      <w:r w:rsidR="00BE3065">
        <w:t>control of</w:t>
      </w:r>
      <w:r w:rsidR="00EB2279" w:rsidRPr="00455854">
        <w:t xml:space="preserve"> lower limb assistive device</w:t>
      </w:r>
      <w:r w:rsidR="00BE3065">
        <w:t>s</w:t>
      </w:r>
      <w:r w:rsidR="00EB2279" w:rsidRPr="00455854">
        <w:t>.</w:t>
      </w:r>
    </w:p>
    <w:p w:rsidR="00EB2279" w:rsidRDefault="00EB2279">
      <w:pPr>
        <w:pStyle w:val="Heading1"/>
        <w:spacing w:before="0" w:after="60" w:line="228" w:lineRule="auto"/>
        <w:rPr>
          <w:ins w:id="353" w:author="Nili Krausz" w:date="2018-06-26T13:55:00Z"/>
        </w:rPr>
        <w:pPrChange w:id="354" w:author="Nili Krausz" w:date="2018-06-20T15:33:00Z">
          <w:pPr>
            <w:pStyle w:val="Heading1"/>
            <w:spacing w:before="120" w:after="120"/>
          </w:pPr>
        </w:pPrChange>
      </w:pPr>
      <w:r>
        <w:t>Methods</w:t>
      </w:r>
    </w:p>
    <w:p w:rsidR="003F19F0" w:rsidRPr="00673D9D" w:rsidDel="003F19F0" w:rsidRDefault="003F19F0">
      <w:pPr>
        <w:jc w:val="both"/>
        <w:rPr>
          <w:del w:id="355" w:author="Nili Krausz" w:date="2018-06-26T13:56:00Z"/>
        </w:rPr>
        <w:pPrChange w:id="356" w:author="Nili Krausz" w:date="2018-06-26T13:56:00Z">
          <w:pPr>
            <w:pStyle w:val="Heading1"/>
            <w:spacing w:before="120" w:after="120"/>
          </w:pPr>
        </w:pPrChange>
      </w:pPr>
    </w:p>
    <w:p w:rsidR="00EB2279" w:rsidRDefault="00EB2279">
      <w:pPr>
        <w:pStyle w:val="Heading2"/>
        <w:keepLines/>
        <w:numPr>
          <w:ilvl w:val="1"/>
          <w:numId w:val="0"/>
        </w:numPr>
        <w:tabs>
          <w:tab w:val="num" w:pos="360"/>
        </w:tabs>
        <w:autoSpaceDE/>
        <w:autoSpaceDN/>
        <w:spacing w:before="0" w:line="228" w:lineRule="auto"/>
        <w:ind w:left="288" w:hanging="288"/>
        <w:pPrChange w:id="357" w:author="Nili Krausz" w:date="2018-06-20T15:33:00Z">
          <w:pPr>
            <w:pStyle w:val="Heading2"/>
            <w:keepLines/>
            <w:numPr>
              <w:numId w:val="0"/>
            </w:numPr>
            <w:tabs>
              <w:tab w:val="num" w:pos="360"/>
            </w:tabs>
            <w:autoSpaceDE/>
            <w:autoSpaceDN/>
            <w:ind w:left="288" w:hanging="288"/>
          </w:pPr>
        </w:pPrChange>
      </w:pPr>
      <w:r>
        <w:t>A.</w:t>
      </w:r>
      <w:r>
        <w:tab/>
        <w:t>Instrumentation and protocol</w:t>
      </w:r>
    </w:p>
    <w:p w:rsidR="00F42599" w:rsidRDefault="00EB2279">
      <w:pPr>
        <w:pStyle w:val="BodyText"/>
        <w:spacing w:after="60"/>
        <w:rPr>
          <w:ins w:id="358" w:author="Nili Krausz" w:date="2018-06-20T15:04:00Z"/>
        </w:rPr>
        <w:pPrChange w:id="359" w:author="Nili Krausz" w:date="2018-06-20T15:33:00Z">
          <w:pPr>
            <w:pStyle w:val="BodyText"/>
          </w:pPr>
        </w:pPrChange>
      </w:pPr>
      <w:r w:rsidRPr="007A3056">
        <w:t xml:space="preserve">This study was carried out on one subject (male, 27 years old, 183 cm, 73 kg) after obtaining written informed consent </w:t>
      </w:r>
      <w:del w:id="360" w:author="Nili Krausz" w:date="2018-06-20T13:46:00Z">
        <w:r w:rsidRPr="007A3056" w:rsidDel="00025E7A">
          <w:delText>in accordance with a protoco</w:delText>
        </w:r>
      </w:del>
      <w:ins w:id="361" w:author="Nili Krausz" w:date="2018-06-20T13:46:00Z">
        <w:r w:rsidR="00025E7A">
          <w:t xml:space="preserve">as </w:t>
        </w:r>
      </w:ins>
      <w:del w:id="362" w:author="Nili Krausz" w:date="2018-06-20T13:46:00Z">
        <w:r w:rsidRPr="007A3056" w:rsidDel="00025E7A">
          <w:delText xml:space="preserve">l </w:delText>
        </w:r>
      </w:del>
      <w:r w:rsidRPr="007A3056">
        <w:t xml:space="preserve">approved by the Northwestern University Institutional Review Board. The subject was instrumented with 6-DOF </w:t>
      </w:r>
      <w:del w:id="363" w:author="Nili Krausz" w:date="2018-06-20T13:46:00Z">
        <w:r w:rsidRPr="007A3056" w:rsidDel="00025E7A">
          <w:delText xml:space="preserve">(tri-axial accelerometer and gyroscope) </w:delText>
        </w:r>
      </w:del>
      <w:r w:rsidRPr="007A3056">
        <w:t>IMUs</w:t>
      </w:r>
      <w:ins w:id="364" w:author="Nili Krausz" w:date="2018-06-20T13:46:00Z">
        <w:r w:rsidR="00025E7A">
          <w:t xml:space="preserve"> </w:t>
        </w:r>
        <w:r w:rsidR="00025E7A" w:rsidRPr="007A3056">
          <w:t xml:space="preserve">(tri-axial accelerometer and gyroscope) </w:t>
        </w:r>
      </w:ins>
      <w:del w:id="365" w:author="Nili Krausz" w:date="2018-06-20T13:46:00Z">
        <w:r w:rsidRPr="007A3056" w:rsidDel="00025E7A">
          <w:delText xml:space="preserve"> </w:delText>
        </w:r>
      </w:del>
      <w:r w:rsidRPr="007A3056">
        <w:t xml:space="preserve">placed bilaterally on the thigh and shank and sampled at 500 Hz (MPU-9250; Invensense, San Jose, CA, USA). The sensors were </w:t>
      </w:r>
      <w:del w:id="366" w:author="Nili Krausz" w:date="2018-06-20T13:46:00Z">
        <w:r w:rsidRPr="007A3056" w:rsidDel="00025E7A">
          <w:delText xml:space="preserve">attached </w:delText>
        </w:r>
      </w:del>
      <w:ins w:id="367" w:author="Nili Krausz" w:date="2018-06-20T13:46:00Z">
        <w:r w:rsidR="00025E7A">
          <w:t>attached</w:t>
        </w:r>
        <w:r w:rsidR="00025E7A" w:rsidRPr="007A3056">
          <w:t xml:space="preserve"> </w:t>
        </w:r>
      </w:ins>
      <w:r w:rsidRPr="007A3056">
        <w:t>to the subject with elastic straps and cohesive bandage. A 3D time-of-flight camera (Pico Flexx; Pmd Tech, Siegen, Germany</w:t>
      </w:r>
      <w:r>
        <w:t xml:space="preserve"> </w:t>
      </w:r>
      <w:r>
        <w:fldChar w:fldCharType="begin" w:fldLock="1"/>
      </w:r>
      <w:r>
        <w:instrText>ADDIN CSL_CITATION { "citationItems" : [ { "id" : "ITEM-1", "itemData" : { "URL" : "http://pmdtec.com/picofamily/", "author" : [ { "dropping-particle" : "", "family" : "PMD", "given" : "", "non-dropping-particle" : "", "parse-names" : false, "suffix" : "" } ], "id" : "ITEM-1", "issued" : { "date-parts" : [ [ "0" ] ] }, "title" : "Camboard Pico Flexx", "type" : "webpage" }, "uris" : [ "http://www.mendeley.com/documents/?uuid=4b857677-e6a0-4ed3-8f86-40521ae8286f" ] } ], "mendeley" : { "formattedCitation" : "[14]", "plainTextFormattedCitation" : "[14]", "previouslyFormattedCitation" : "[14]" }, "properties" : { "noteIndex" : 0 }, "schema" : "https://github.com/citation-style-language/schema/raw/master/csl-citation.json" }</w:instrText>
      </w:r>
      <w:r>
        <w:fldChar w:fldCharType="separate"/>
      </w:r>
      <w:r w:rsidRPr="000C62A0">
        <w:rPr>
          <w:noProof/>
        </w:rPr>
        <w:t>[14]</w:t>
      </w:r>
      <w:r>
        <w:fldChar w:fldCharType="end"/>
      </w:r>
      <w:r w:rsidRPr="007A3056">
        <w:t>) was secured</w:t>
      </w:r>
      <w:ins w:id="368" w:author="Blair Hu" w:date="2018-06-14T11:40:00Z">
        <w:r w:rsidR="00D94C7A">
          <w:t xml:space="preserve"> to the right thigh adjacent to the IMU</w:t>
        </w:r>
      </w:ins>
      <w:r w:rsidRPr="007A3056">
        <w:t xml:space="preserve"> </w:t>
      </w:r>
      <w:ins w:id="369" w:author="Blair Hu" w:date="2018-06-14T11:37:00Z">
        <w:r w:rsidR="00CD59E7">
          <w:t xml:space="preserve">with Velcro </w:t>
        </w:r>
      </w:ins>
      <w:ins w:id="370" w:author="Blair Hu" w:date="2018-06-14T11:40:00Z">
        <w:r w:rsidR="00D94C7A">
          <w:t>(</w:t>
        </w:r>
      </w:ins>
      <w:del w:id="371" w:author="Blair Hu" w:date="2018-06-14T11:36:00Z">
        <w:r w:rsidRPr="007A3056" w:rsidDel="00CD59E7">
          <w:delText xml:space="preserve">to the </w:delText>
        </w:r>
      </w:del>
      <w:del w:id="372" w:author="Blair Hu" w:date="2018-06-14T11:40:00Z">
        <w:r w:rsidRPr="007A3056" w:rsidDel="00D94C7A">
          <w:delText xml:space="preserve">right thigh </w:delText>
        </w:r>
      </w:del>
      <w:del w:id="373" w:author="Blair Hu" w:date="2018-06-14T11:37:00Z">
        <w:r w:rsidR="00F47AD9" w:rsidDel="00CD59E7">
          <w:delText xml:space="preserve">with Velcro </w:delText>
        </w:r>
      </w:del>
      <w:del w:id="374" w:author="Blair Hu" w:date="2018-06-14T11:40:00Z">
        <w:r w:rsidRPr="007A3056" w:rsidDel="00D94C7A">
          <w:delText>(</w:delText>
        </w:r>
      </w:del>
      <w:del w:id="375" w:author="Blair Hu" w:date="2018-06-14T11:36:00Z">
        <w:r w:rsidRPr="007A3056" w:rsidDel="00CD59E7">
          <w:delText xml:space="preserve">adjacent to the IMU, </w:delText>
        </w:r>
      </w:del>
      <w:del w:id="376" w:author="Blair Hu" w:date="2018-06-14T11:37:00Z">
        <w:r w:rsidRPr="007A3056" w:rsidDel="00CD59E7">
          <w:delText xml:space="preserve">internally rotated </w:delText>
        </w:r>
        <w:r w:rsidRPr="00116C47" w:rsidDel="00CD59E7">
          <w:delText xml:space="preserve">by </w:delText>
        </w:r>
        <w:r w:rsidR="00116C47" w:rsidRPr="00116C47" w:rsidDel="00CD59E7">
          <w:delText>~</w:delText>
        </w:r>
        <w:r w:rsidRPr="00116C47" w:rsidDel="00CD59E7">
          <w:delText>10</w:delText>
        </w:r>
        <w:r w:rsidRPr="007A3056" w:rsidDel="00CD59E7">
          <w:delText xml:space="preserve"> degrees and tilted toward the ground by </w:delText>
        </w:r>
        <w:r w:rsidDel="00CD59E7">
          <w:delText>30</w:delText>
        </w:r>
        <w:r w:rsidRPr="007A3056" w:rsidDel="00CD59E7">
          <w:delText xml:space="preserve"> degrees) </w:delText>
        </w:r>
      </w:del>
      <w:del w:id="377" w:author="Blair Hu" w:date="2018-06-14T11:19:00Z">
        <w:r w:rsidRPr="007A3056" w:rsidDel="00B65253">
          <w:delText>(</w:delText>
        </w:r>
      </w:del>
      <w:r w:rsidRPr="00EA4BAF">
        <w:t>Figure 1</w:t>
      </w:r>
      <w:r w:rsidRPr="007A3056">
        <w:t>). The camera was positioned such that the left (contralateral) leg was visible during walking. The frame rate and resolution of the ca</w:t>
      </w:r>
      <w:r w:rsidR="00F47AD9">
        <w:t xml:space="preserve">mera were </w:t>
      </w:r>
      <w:ins w:id="378" w:author="Blair Hu" w:date="2018-06-14T11:40:00Z">
        <w:r w:rsidR="00B801D4">
          <w:t xml:space="preserve">set to </w:t>
        </w:r>
      </w:ins>
      <w:del w:id="379" w:author="Blair Hu" w:date="2018-06-14T11:35:00Z">
        <w:r w:rsidR="00F47AD9" w:rsidDel="00CD59E7">
          <w:delText xml:space="preserve">set to </w:delText>
        </w:r>
      </w:del>
      <w:r w:rsidR="00F47AD9">
        <w:t>15 fps and 171</w:t>
      </w:r>
      <w:r w:rsidRPr="007A3056">
        <w:t>x224 pixels, respectively</w:t>
      </w:r>
      <w:ins w:id="380" w:author="Nili Krausz" w:date="2018-06-20T15:04:00Z">
        <w:r w:rsidR="00F42599">
          <w:t>.</w:t>
        </w:r>
      </w:ins>
    </w:p>
    <w:p w:rsidR="00197546" w:rsidDel="00197546" w:rsidRDefault="00EB2279">
      <w:pPr>
        <w:pStyle w:val="BodyText"/>
        <w:spacing w:after="60"/>
        <w:rPr>
          <w:del w:id="381" w:author="Nili Krausz" w:date="2018-06-20T15:01:00Z"/>
        </w:rPr>
        <w:pPrChange w:id="382" w:author="Nili Krausz" w:date="2018-06-20T15:33:00Z">
          <w:pPr>
            <w:pStyle w:val="BodyText"/>
          </w:pPr>
        </w:pPrChange>
      </w:pPr>
      <w:del w:id="383" w:author="Nili Krausz" w:date="2018-06-20T15:04:00Z">
        <w:r w:rsidRPr="007A3056" w:rsidDel="00F42599">
          <w:delText>.</w:delText>
        </w:r>
      </w:del>
    </w:p>
    <w:p w:rsidR="00673D9D" w:rsidRDefault="00EB2279">
      <w:pPr>
        <w:pStyle w:val="BodyText"/>
        <w:spacing w:after="60"/>
        <w:rPr>
          <w:ins w:id="384" w:author="Nili Krausz" w:date="2018-06-26T13:59:00Z"/>
        </w:rPr>
        <w:pPrChange w:id="385" w:author="Nili Krausz" w:date="2018-06-20T15:33:00Z">
          <w:pPr>
            <w:pStyle w:val="BodyText"/>
          </w:pPr>
        </w:pPrChange>
      </w:pPr>
      <w:r w:rsidRPr="002003DF">
        <w:t xml:space="preserve">Although ground contact sensors and embedded force platforms are commonly used to collect ground truth measurements of gait events, we chose </w:t>
      </w:r>
      <w:del w:id="386" w:author="Blair Hu" w:date="2018-06-14T11:42:00Z">
        <w:r w:rsidRPr="002003DF" w:rsidDel="0085643B">
          <w:delText xml:space="preserve">to use </w:delText>
        </w:r>
      </w:del>
      <w:r w:rsidRPr="002003DF">
        <w:t>an IMU-based segmentation approach</w:t>
      </w:r>
      <w:ins w:id="387" w:author="Blair Hu" w:date="2018-06-14T11:42:00Z">
        <w:r w:rsidR="0085643B">
          <w:t xml:space="preserve"> instead</w:t>
        </w:r>
      </w:ins>
      <w:del w:id="388" w:author="Nili Krausz" w:date="2018-06-13T15:32:00Z">
        <w:r w:rsidR="00F47AD9" w:rsidDel="00971D1B">
          <w:delText xml:space="preserve">. </w:delText>
        </w:r>
      </w:del>
      <w:moveToRangeStart w:id="389" w:author="Nili Krausz" w:date="2018-06-13T15:32:00Z" w:name="move516667283"/>
      <w:moveTo w:id="390" w:author="Nili Krausz" w:date="2018-06-13T15:32:00Z">
        <w:del w:id="391" w:author="Nili Krausz" w:date="2018-06-13T15:32:00Z">
          <w:r w:rsidR="00971D1B" w:rsidRPr="00116C47" w:rsidDel="00971D1B">
            <w:delText>We also chose not to use a walkway with embedded force platforms</w:delText>
          </w:r>
        </w:del>
        <w:r w:rsidR="00971D1B" w:rsidRPr="00116C47">
          <w:t xml:space="preserve"> so the subject</w:t>
        </w:r>
        <w:r w:rsidR="00971D1B" w:rsidRPr="002003DF">
          <w:t xml:space="preserve"> could walk</w:t>
        </w:r>
      </w:moveTo>
      <w:r w:rsidR="00AE3E57">
        <w:t xml:space="preserve"> more</w:t>
      </w:r>
      <w:moveTo w:id="392" w:author="Nili Krausz" w:date="2018-06-13T15:32:00Z">
        <w:r w:rsidR="00971D1B" w:rsidRPr="002003DF">
          <w:t xml:space="preserve"> freely and vary his path. </w:t>
        </w:r>
      </w:moveTo>
      <w:moveToRangeEnd w:id="389"/>
      <w:ins w:id="393" w:author="Blair Hu" w:date="2018-06-14T11:52:00Z">
        <w:r w:rsidR="006A66FF">
          <w:t xml:space="preserve">Also, </w:t>
        </w:r>
      </w:ins>
      <w:moveToRangeStart w:id="394" w:author="Nili Krausz" w:date="2018-06-13T15:33:00Z" w:name="move516667342"/>
      <w:moveTo w:id="395" w:author="Nili Krausz" w:date="2018-06-13T15:33:00Z">
        <w:del w:id="396" w:author="Nili Krausz" w:date="2018-06-13T15:33:00Z">
          <w:r w:rsidR="00971D1B" w:rsidRPr="00116C47" w:rsidDel="00971D1B">
            <w:delText>Previously</w:delText>
          </w:r>
        </w:del>
      </w:moveTo>
      <w:ins w:id="397" w:author="Nili Krausz" w:date="2018-06-13T15:33:00Z">
        <w:del w:id="398" w:author="Blair Hu" w:date="2018-06-14T11:51:00Z">
          <w:r w:rsidR="00971D1B" w:rsidDel="00A8306A">
            <w:delText>Additionally</w:delText>
          </w:r>
        </w:del>
      </w:ins>
      <w:moveTo w:id="399" w:author="Nili Krausz" w:date="2018-06-13T15:33:00Z">
        <w:del w:id="400" w:author="Blair Hu" w:date="2018-06-14T11:51:00Z">
          <w:r w:rsidR="00971D1B" w:rsidRPr="00116C47" w:rsidDel="00A8306A">
            <w:delText xml:space="preserve">, </w:delText>
          </w:r>
        </w:del>
        <w:r w:rsidR="00971D1B" w:rsidRPr="00116C47">
          <w:t xml:space="preserve">IMU-based segmentation approaches have been validated against more traditional techniques and are less sensitive to sensor placement </w:t>
        </w:r>
        <w:r w:rsidR="00971D1B" w:rsidRPr="00116C47">
          <w:fldChar w:fldCharType="begin" w:fldLock="1"/>
        </w:r>
        <w:r w:rsidR="00971D1B" w:rsidRPr="00116C47">
          <w:instrText>ADDIN CSL_CITATION { "citationItems" : [ { "id" : "ITEM-1", "itemData" : { "DOI" : "10.1016/j.gaitpost.2005.12.017", "author" : [ { "dropping-particle" : "", "family" : "Jasiewicz", "given" : "Jan M", "non-dropping-particle" : "", "parse-names" : false, "suffix" : "" }, { "dropping-particle" : "", "family" : "Allum", "given" : "John H 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"Che", "given" : "Raymond", "non-dropping-particle" : "", "parse-names" : false, "suffix" : "" }, { "dropping-particle" : "", "family" : "Li", "given" : "Tin", "non-dropping-particle" : "", "parse-names" : false, "suffix" : "" } ], "container-title" : "Gait &amp; posture", "id" : "ITEM-1", "issued" : { "date-parts" : [ [ "2006" ] ] }, "page" : "502-509", "title" : "Gait event detection using linear accelerometers or angular velocity transducers in able-bodied and spinal-cord injured individuals", "type" : "article-journal", "volume" : "24" }, "uris" : [ "http://www.mendeley.com/documents/?uuid=7c999916-7512-4d33-9b1a-929a52426c8f" ] } ], "mendeley" : { "formattedCitation" : "[16]", "plainTextFormattedCitation" : "[16]" }, "properties" : { "noteIndex" : 0 }, "schema" : "https://github.com/citation-style-language/schema/raw/master/csl-citation.json" }</w:instrText>
        </w:r>
        <w:r w:rsidR="00971D1B" w:rsidRPr="00116C47">
          <w:fldChar w:fldCharType="separate"/>
        </w:r>
        <w:r w:rsidR="00971D1B" w:rsidRPr="00116C47">
          <w:rPr>
            <w:noProof/>
          </w:rPr>
          <w:t>[16]</w:t>
        </w:r>
        <w:r w:rsidR="00971D1B" w:rsidRPr="00116C47">
          <w:fldChar w:fldCharType="end"/>
        </w:r>
        <w:r w:rsidR="00971D1B" w:rsidRPr="00116C47">
          <w:t>.</w:t>
        </w:r>
      </w:moveTo>
      <w:moveToRangeEnd w:id="394"/>
      <w:del w:id="401" w:author="Nili Krausz" w:date="2018-06-13T15:34:00Z">
        <w:r w:rsidR="00F47AD9" w:rsidDel="00971D1B">
          <w:delText xml:space="preserve">This </w:delText>
        </w:r>
      </w:del>
      <w:ins w:id="402" w:author="Nili Krausz" w:date="2018-06-13T15:34:00Z">
        <w:del w:id="403" w:author="Blair Hu" w:date="2018-06-14T11:52:00Z">
          <w:r w:rsidR="00971D1B" w:rsidDel="00E92B85">
            <w:delText xml:space="preserve">The </w:delText>
          </w:r>
        </w:del>
      </w:ins>
      <w:ins w:id="404" w:author="Blair Hu" w:date="2018-06-14T11:54:00Z">
        <w:r w:rsidR="007B6EA2">
          <w:t xml:space="preserve"> </w:t>
        </w:r>
      </w:ins>
    </w:p>
    <w:p w:rsidR="00EB2279" w:rsidRPr="005B520E" w:rsidRDefault="00F47AD9">
      <w:pPr>
        <w:pStyle w:val="BodyText"/>
        <w:spacing w:after="60"/>
        <w:pPrChange w:id="405" w:author="Nili Krausz" w:date="2018-06-20T15:33:00Z">
          <w:pPr>
            <w:pStyle w:val="BodyText"/>
          </w:pPr>
        </w:pPrChange>
      </w:pPr>
      <w:del w:id="406" w:author="Blair Hu" w:date="2018-06-14T12:07:00Z">
        <w:r w:rsidDel="00BB5842">
          <w:delText>approach</w:delText>
        </w:r>
      </w:del>
      <w:ins w:id="407" w:author="Nili Krausz" w:date="2018-06-13T15:34:00Z">
        <w:del w:id="408" w:author="Blair Hu" w:date="2018-06-14T12:07:00Z">
          <w:r w:rsidR="00971D1B" w:rsidDel="00BB5842">
            <w:delText xml:space="preserve"> </w:delText>
          </w:r>
        </w:del>
        <w:del w:id="409" w:author="Blair Hu" w:date="2018-06-14T11:52:00Z">
          <w:r w:rsidR="00971D1B" w:rsidDel="00E92B85">
            <w:delText>we used</w:delText>
          </w:r>
        </w:del>
      </w:ins>
      <w:del w:id="410" w:author="Blair Hu" w:date="2018-06-14T11:52:00Z">
        <w:r w:rsidR="00EB2279" w:rsidRPr="002003DF" w:rsidDel="00E92B85">
          <w:delText xml:space="preserve"> </w:delText>
        </w:r>
      </w:del>
      <w:del w:id="411" w:author="Blair Hu" w:date="2018-06-14T12:07:00Z">
        <w:r w:rsidR="00EB2279" w:rsidRPr="002003DF" w:rsidDel="00BB5842">
          <w:delText>search</w:delText>
        </w:r>
        <w:r w:rsidDel="00BB5842">
          <w:delText>es</w:delText>
        </w:r>
        <w:r w:rsidR="00EB2279" w:rsidRPr="002003DF" w:rsidDel="00BB5842">
          <w:delText xml:space="preserve"> for peaks in the sagittal </w:delText>
        </w:r>
        <w:r w:rsidR="00EB2279" w:rsidRPr="00116C47" w:rsidDel="00BB5842">
          <w:delText xml:space="preserve">plane </w:delText>
        </w:r>
      </w:del>
      <w:del w:id="412" w:author="Blair Hu" w:date="2018-06-14T11:53:00Z">
        <w:r w:rsidR="00EB2279" w:rsidRPr="00116C47" w:rsidDel="007B6EA2">
          <w:delText xml:space="preserve">gyroscopic signal from the shank-mounted IMUs </w:delText>
        </w:r>
      </w:del>
      <w:del w:id="413" w:author="Blair Hu" w:date="2018-06-14T12:07:00Z">
        <w:r w:rsidR="00EB2279" w:rsidRPr="00116C47" w:rsidDel="00BB5842">
          <w:fldChar w:fldCharType="begin" w:fldLock="1"/>
        </w:r>
        <w:r w:rsidR="00EB2279" w:rsidRPr="00116C47" w:rsidDel="00BB5842">
          <w:delInstrText>ADDIN CSL_CITATION { "citationItems" : [ { "id" : "ITEM-1", "itemData" : {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"container-title" : "International Conference of the IEEE EMBS", "id" : "ITEM-1", "issued" : { "date-parts" : [ [ "2016" ] ] }, "page" : "5067-5070", "title" : "Real - time gait event detection for lower limb amputees using a single wearable sensor *", "type" : "article-journal" }, "uris" : [ "http://www.mendeley.com/documents/?uuid=013767b7-3b0f-4f33-93a5-86b643b0598f" ] } ], "mendeley" : { "formattedCitation" : "[15]", "plainTextFormattedCitation" : "[15]", "previouslyFormattedCitation" : "[15]" }, "properties" : { "noteIndex" : 0 }, "schema" : "https://github.com/citation-style-language/schema/raw/master/csl-citation.json" }</w:delInstrText>
        </w:r>
        <w:r w:rsidR="00EB2279" w:rsidRPr="00116C47" w:rsidDel="00BB5842">
          <w:fldChar w:fldCharType="separate"/>
        </w:r>
        <w:r w:rsidR="00EB2279" w:rsidRPr="00116C47" w:rsidDel="00BB5842">
          <w:rPr>
            <w:noProof/>
          </w:rPr>
          <w:delText>[15]</w:delText>
        </w:r>
        <w:r w:rsidR="00EB2279" w:rsidRPr="00116C47" w:rsidDel="00BB5842">
          <w:fldChar w:fldCharType="end"/>
        </w:r>
        <w:r w:rsidR="00EB2279" w:rsidRPr="00116C47" w:rsidDel="00BB5842">
          <w:delText xml:space="preserve">. </w:delText>
        </w:r>
      </w:del>
      <w:moveFromRangeStart w:id="414" w:author="Nili Krausz" w:date="2018-06-13T15:33:00Z" w:name="move516667342"/>
      <w:moveFrom w:id="415" w:author="Nili Krausz" w:date="2018-06-13T15:33:00Z">
        <w:r w:rsidR="00EB2279" w:rsidRPr="00116C47" w:rsidDel="00971D1B">
          <w:t xml:space="preserve">Previously, IMU-based segmentation approaches have been validated against more traditional techniques and are less sensitive to sensor placement </w:t>
        </w:r>
        <w:r w:rsidR="00116C47" w:rsidRPr="00116C47" w:rsidDel="00971D1B">
          <w:fldChar w:fldCharType="begin" w:fldLock="1"/>
        </w:r>
        <w:r w:rsidR="00116C47" w:rsidRPr="00116C47" w:rsidDel="00971D1B">
          <w:instrText>ADDIN CSL_CITATION { "citationItems" : [ { "id" : "ITEM-1", "itemData" : { "DOI" : "10.1016/j.gaitpost.2005.12.017", "author" : [ { "dropping-particle" : "", "family" : "Jasiewicz", "given" : "Jan M", "non-dropping-particle" : "", "parse-names" : false, "suffix" : "" }, { "dropping-particle" : "", "family" : "Allum", "given" : "John H 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"Che", "given" : "Raymond", "non-dropping-particle" : "", "parse-names" : false, "suffix" : "" }, { "dropping-particle" : "", "family" : "Li", "given" : "Tin", "non-dropping-particle" : "", "parse-names" : false, "suffix" : "" } ], "container-title" : "Gait &amp; posture", "id" : "ITEM-1", "issued" : { "date-parts" : [ [ "2006" ] ] }, "page" : "502-509", "title" : "Gait event detection using linear accelerometers or angular velocity transducers in able-bodied and spinal-cord injured individuals", "type" : "article-journal", "volume" : "24" }, "uris" : [ "http://www.mendeley.com/documents/?uuid=7c999916-7512-4d33-9b1a-929a52426c8f" ] } ], "mendeley" : { "formattedCitation" : "[16]", "plainTextFormattedCitation" : "[16]" }, "properties" : { "noteIndex" : 0 }, "schema" : "https://github.com/citation-style-language/schema/raw/master/csl-citation.json" }</w:instrText>
        </w:r>
        <w:r w:rsidR="00116C47" w:rsidRPr="00116C47" w:rsidDel="00971D1B">
          <w:fldChar w:fldCharType="separate"/>
        </w:r>
        <w:r w:rsidR="00116C47" w:rsidRPr="00116C47" w:rsidDel="00971D1B">
          <w:rPr>
            <w:noProof/>
          </w:rPr>
          <w:t>[16]</w:t>
        </w:r>
        <w:r w:rsidR="00116C47" w:rsidRPr="00116C47" w:rsidDel="00971D1B">
          <w:fldChar w:fldCharType="end"/>
        </w:r>
        <w:r w:rsidR="00EB2279" w:rsidRPr="00116C47" w:rsidDel="00971D1B">
          <w:t xml:space="preserve">. </w:t>
        </w:r>
      </w:moveFrom>
      <w:moveFromRangeStart w:id="416" w:author="Nili Krausz" w:date="2018-06-13T15:32:00Z" w:name="move516667283"/>
      <w:moveFromRangeEnd w:id="414"/>
      <w:moveFrom w:id="417" w:author="Nili Krausz" w:date="2018-06-13T15:32:00Z">
        <w:r w:rsidR="00EB2279" w:rsidRPr="00116C47" w:rsidDel="00971D1B">
          <w:t>We also chose not to use a walkway with embedded force platforms so the subject</w:t>
        </w:r>
        <w:r w:rsidR="00EB2279" w:rsidRPr="002003DF" w:rsidDel="00971D1B">
          <w:t xml:space="preserve"> could walk freely and vary his path. </w:t>
        </w:r>
      </w:moveFrom>
      <w:moveFromRangeEnd w:id="416"/>
      <w:r w:rsidR="00EB2279" w:rsidRPr="002003DF">
        <w:t xml:space="preserve">The subject completed a total of 14 trials by performing two repetitions of each condition for three types of walking activities: (1) straight line walking at slow, normal, or fast speed for 10 meters, (2) straight or zig-zag walking at normal speed for 10 meters with obstacles in the path, and (3) straight line walking followed by a 90° right or left hand turn at normal speed for 15 meters. The wearable sensors were </w:t>
      </w:r>
      <w:del w:id="418" w:author="Nili Krausz" w:date="2018-06-20T13:28:00Z">
        <w:r w:rsidR="00EB2279" w:rsidRPr="002003DF" w:rsidDel="005F339C">
          <w:delText>used in a tethered setup</w:delText>
        </w:r>
      </w:del>
      <w:ins w:id="419" w:author="Nili Krausz" w:date="2018-06-20T13:28:00Z">
        <w:r w:rsidR="005F339C">
          <w:t>tethered</w:t>
        </w:r>
      </w:ins>
      <w:r w:rsidR="00EB2279" w:rsidRPr="002003DF">
        <w:t xml:space="preserve"> and instrumentation </w:t>
      </w:r>
      <w:r w:rsidR="006A4881">
        <w:t xml:space="preserve">setup </w:t>
      </w:r>
      <w:r w:rsidR="00EB2279" w:rsidRPr="002003DF">
        <w:t xml:space="preserve">took </w:t>
      </w:r>
      <w:r w:rsidR="007E50D0">
        <w:t xml:space="preserve">approximately </w:t>
      </w:r>
      <w:del w:id="420" w:author="Nili Krausz" w:date="2018-06-20T13:27:00Z">
        <w:r w:rsidR="00EB2279" w:rsidRPr="002003DF" w:rsidDel="005F339C">
          <w:delText xml:space="preserve">about </w:delText>
        </w:r>
      </w:del>
      <w:r w:rsidR="00EB2279" w:rsidRPr="002003DF">
        <w:t>15 minutes.</w:t>
      </w:r>
    </w:p>
    <w:p w:rsidR="00EB2279" w:rsidRDefault="00EB2279">
      <w:pPr>
        <w:pStyle w:val="Heading2"/>
        <w:keepLines/>
        <w:numPr>
          <w:ilvl w:val="1"/>
          <w:numId w:val="0"/>
        </w:numPr>
        <w:tabs>
          <w:tab w:val="num" w:pos="360"/>
        </w:tabs>
        <w:autoSpaceDE/>
        <w:autoSpaceDN/>
        <w:spacing w:before="0" w:line="228" w:lineRule="auto"/>
        <w:ind w:left="288" w:hanging="288"/>
        <w:pPrChange w:id="421" w:author="Nili Krausz" w:date="2018-06-20T15:33:00Z">
          <w:pPr>
            <w:pStyle w:val="Heading2"/>
            <w:keepLines/>
            <w:numPr>
              <w:numId w:val="0"/>
            </w:numPr>
            <w:tabs>
              <w:tab w:val="num" w:pos="360"/>
            </w:tabs>
            <w:autoSpaceDE/>
            <w:autoSpaceDN/>
            <w:ind w:left="288" w:hanging="288"/>
          </w:pPr>
        </w:pPrChange>
      </w:pPr>
      <w:r>
        <w:t>B.</w:t>
      </w:r>
      <w:r>
        <w:tab/>
        <w:t>IMU pre-processing</w:t>
      </w:r>
    </w:p>
    <w:p w:rsidR="00197546" w:rsidRDefault="00965CDA">
      <w:pPr>
        <w:spacing w:after="60" w:line="228" w:lineRule="auto"/>
        <w:jc w:val="both"/>
        <w:rPr>
          <w:ins w:id="422" w:author="Nili Krausz" w:date="2018-06-20T15:04:00Z"/>
        </w:rPr>
        <w:pPrChange w:id="423" w:author="Nili Krausz" w:date="2018-06-20T15:33:00Z">
          <w:pPr>
            <w:spacing w:after="60"/>
            <w:jc w:val="both"/>
          </w:pPr>
        </w:pPrChange>
      </w:pPr>
      <w:ins w:id="424" w:author="Blair Hu" w:date="2018-06-14T12:13:00Z">
        <w:r>
          <w:tab/>
        </w:r>
      </w:ins>
      <w:del w:id="425" w:author="Blair Hu" w:date="2018-06-14T12:13:00Z">
        <w:r w:rsidR="00EB2279" w:rsidDel="00965CDA">
          <w:tab/>
        </w:r>
      </w:del>
      <w:r w:rsidR="00EB2279" w:rsidRPr="00011068">
        <w:t>IMU signals were low-pass filtered (6th order, Butterworth) at 25 Hz. The estimated thig</w:t>
      </w:r>
      <w:r w:rsidR="00432101">
        <w:t xml:space="preserve">h and shank orientation angles </w:t>
      </w:r>
      <w:r w:rsidR="00EB2279" w:rsidRPr="00011068">
        <w:t xml:space="preserve">relative to vertical were calculated using a complementary filter. To determine ground truth labels for the gait phase (stance or swing) of each leg, we applied an algorithm that </w:t>
      </w:r>
      <w:del w:id="426" w:author="Blair Hu" w:date="2018-06-14T12:12:00Z">
        <w:r w:rsidR="00EB2279" w:rsidRPr="00011068" w:rsidDel="00497256">
          <w:delText xml:space="preserve">looks </w:delText>
        </w:r>
      </w:del>
      <w:ins w:id="427" w:author="Blair Hu" w:date="2018-06-14T12:12:00Z">
        <w:r w:rsidR="00497256">
          <w:t>searches</w:t>
        </w:r>
        <w:r w:rsidR="00497256" w:rsidRPr="00011068">
          <w:t xml:space="preserve"> </w:t>
        </w:r>
      </w:ins>
      <w:r w:rsidR="00EB2279" w:rsidRPr="00011068">
        <w:t xml:space="preserve">for peaks and threshold crossings in the sagittal plane angular velocity </w:t>
      </w:r>
      <w:del w:id="428" w:author="Blair Hu" w:date="2018-06-14T12:12:00Z">
        <w:r w:rsidR="00EB2279" w:rsidRPr="00011068" w:rsidDel="00497256">
          <w:delText xml:space="preserve">signal </w:delText>
        </w:r>
      </w:del>
      <w:del w:id="429" w:author="Blair Hu" w:date="2018-06-14T12:10:00Z">
        <w:r w:rsidR="00EB2279" w:rsidRPr="00011068" w:rsidDel="00BB5842">
          <w:delText>from the shank IMU</w:delText>
        </w:r>
      </w:del>
      <w:ins w:id="430" w:author="Blair Hu" w:date="2018-06-14T12:10:00Z">
        <w:r w:rsidR="00BB5842">
          <w:t xml:space="preserve">of the shank </w:t>
        </w:r>
      </w:ins>
      <w:ins w:id="431" w:author="Blair Hu" w:date="2018-06-14T12:11:00Z">
        <w:r w:rsidR="00BB5842">
          <w:t xml:space="preserve">segment </w:t>
        </w:r>
      </w:ins>
      <w:del w:id="432" w:author="Blair Hu" w:date="2018-06-14T12:11:00Z">
        <w:r w:rsidR="00EB2279" w:rsidRPr="00011068" w:rsidDel="00BB5842">
          <w:delText xml:space="preserve">. </w:delText>
        </w:r>
      </w:del>
      <w:ins w:id="433" w:author="Blair Hu" w:date="2018-06-14T12:08:00Z">
        <w:r w:rsidR="00BB5842" w:rsidRPr="00116C47">
          <w:fldChar w:fldCharType="begin" w:fldLock="1"/>
        </w:r>
        <w:r w:rsidR="00BB5842" w:rsidRPr="00116C47">
          <w:instrText>ADDIN CSL_CITATION { "citationItems" : [ { "id" : "ITEM-1", "itemData" : {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"container-title" : "International Conference of the IEEE EMBS", "id" : "ITEM-1", "issued" : { "date-parts" : [ [ "2016" ] ] }, "page" : "5067-5070", "title" : "Real - time gait event detection for lower limb amputees using a single wearable sensor *", "type" : "article-journal" }, "uris" : [ "http://www.mendeley.com/documents/?uuid=013767b7-3b0f-4f33-93a5-86b643b0598f" ] } ], "mendeley" : { "formattedCitation" : "[15]", "plainTextFormattedCitation" : "[15]", "previouslyFormattedCitation" : "[15]" }, "properties" : { "noteIndex" : 0 }, "schema" : "https://github.com/citation-style-language/schema/raw/master/csl-citation.json" }</w:instrText>
        </w:r>
        <w:r w:rsidR="00BB5842" w:rsidRPr="00116C47">
          <w:fldChar w:fldCharType="separate"/>
        </w:r>
        <w:r w:rsidR="00BB5842" w:rsidRPr="00116C47">
          <w:rPr>
            <w:noProof/>
          </w:rPr>
          <w:t>[15]</w:t>
        </w:r>
        <w:r w:rsidR="00BB5842" w:rsidRPr="00116C47">
          <w:fldChar w:fldCharType="end"/>
        </w:r>
        <w:r w:rsidR="00BB5842" w:rsidRPr="00116C47">
          <w:t xml:space="preserve">. </w:t>
        </w:r>
      </w:ins>
      <w:r w:rsidR="00EB2279" w:rsidRPr="00011068">
        <w:t>Briefly, midswing</w:t>
      </w:r>
      <w:ins w:id="434" w:author="Blair Hu" w:date="2018-06-14T12:15:00Z">
        <w:r w:rsidR="00CF16F9">
          <w:t xml:space="preserve"> events</w:t>
        </w:r>
      </w:ins>
      <w:del w:id="435" w:author="Blair Hu" w:date="2018-06-14T12:15:00Z">
        <w:r w:rsidR="00EB2279" w:rsidRPr="00011068" w:rsidDel="00CF16F9">
          <w:delText xml:space="preserve"> events were</w:delText>
        </w:r>
      </w:del>
      <w:ins w:id="436" w:author="Blair Hu" w:date="2018-06-14T12:15:00Z">
        <w:r w:rsidR="00CF16F9">
          <w:t xml:space="preserve"> were</w:t>
        </w:r>
      </w:ins>
      <w:r w:rsidR="00EB2279" w:rsidRPr="00011068">
        <w:t xml:space="preserve"> identified as the maximum peaks</w:t>
      </w:r>
      <w:ins w:id="437" w:author="Blair Hu" w:date="2018-06-14T12:12:00Z">
        <w:r w:rsidR="00D92973">
          <w:t xml:space="preserve">, </w:t>
        </w:r>
      </w:ins>
      <w:del w:id="438" w:author="Blair Hu" w:date="2018-06-14T12:13:00Z">
        <w:r w:rsidR="00EB2279" w:rsidRPr="00011068" w:rsidDel="00D92973">
          <w:delText xml:space="preserve"> in the angular velocity signal. T</w:delText>
        </w:r>
      </w:del>
      <w:ins w:id="439" w:author="Blair Hu" w:date="2018-06-14T12:13:00Z">
        <w:r w:rsidR="00D92973">
          <w:t>t</w:t>
        </w:r>
      </w:ins>
      <w:r w:rsidR="00EB2279" w:rsidRPr="00011068">
        <w:t xml:space="preserve">oe off </w:t>
      </w:r>
      <w:ins w:id="440" w:author="Blair Hu" w:date="2018-06-14T12:15:00Z">
        <w:r w:rsidR="00CF16F9">
          <w:t xml:space="preserve">events were </w:t>
        </w:r>
      </w:ins>
      <w:del w:id="441" w:author="Blair Hu" w:date="2018-06-14T12:15:00Z">
        <w:r w:rsidR="00EB2279" w:rsidRPr="00011068" w:rsidDel="00CF16F9">
          <w:delText xml:space="preserve">events were </w:delText>
        </w:r>
      </w:del>
      <w:r w:rsidR="00EB2279" w:rsidRPr="00011068">
        <w:t>identified as the minimum peak</w:t>
      </w:r>
      <w:ins w:id="442" w:author="Blair Hu" w:date="2018-06-14T12:15:00Z">
        <w:r w:rsidR="00CF16F9">
          <w:t>s</w:t>
        </w:r>
      </w:ins>
      <w:del w:id="443" w:author="Blair Hu" w:date="2018-06-14T12:14:00Z">
        <w:r w:rsidR="00EB2279" w:rsidRPr="00011068" w:rsidDel="00CF16F9">
          <w:delText>s</w:delText>
        </w:r>
      </w:del>
      <w:r w:rsidR="00EB2279" w:rsidRPr="00011068">
        <w:t xml:space="preserve"> </w:t>
      </w:r>
      <w:del w:id="444" w:author="Blair Hu" w:date="2018-06-14T12:15:00Z">
        <w:r w:rsidR="000B00A2" w:rsidDel="00CF16F9">
          <w:delText xml:space="preserve">immediately </w:delText>
        </w:r>
        <w:r w:rsidR="00EB2279" w:rsidRPr="00011068" w:rsidDel="00CF16F9">
          <w:delText>before</w:delText>
        </w:r>
      </w:del>
      <w:ins w:id="445" w:author="Blair Hu" w:date="2018-06-14T12:15:00Z">
        <w:r w:rsidR="00CF16F9">
          <w:t>just before</w:t>
        </w:r>
      </w:ins>
      <w:r w:rsidR="00EB2279" w:rsidRPr="00011068">
        <w:t xml:space="preserve"> midswing</w:t>
      </w:r>
      <w:del w:id="446" w:author="Blair Hu" w:date="2018-06-14T12:16:00Z">
        <w:r w:rsidR="00EB2279" w:rsidRPr="00011068" w:rsidDel="00CF16F9">
          <w:delText xml:space="preserve"> events</w:delText>
        </w:r>
      </w:del>
      <w:ins w:id="447" w:author="Blair Hu" w:date="2018-06-14T12:13:00Z">
        <w:r w:rsidR="00D92973">
          <w:t>,</w:t>
        </w:r>
      </w:ins>
      <w:r w:rsidR="00EB2279" w:rsidRPr="00011068">
        <w:t xml:space="preserve"> and heel contact events were identified as the first zero-crossing</w:t>
      </w:r>
      <w:ins w:id="448" w:author="Blair Hu" w:date="2018-06-14T12:15:00Z">
        <w:r w:rsidR="00CF16F9">
          <w:t>s</w:t>
        </w:r>
      </w:ins>
      <w:del w:id="449" w:author="Blair Hu" w:date="2018-06-14T12:14:00Z">
        <w:r w:rsidR="00EB2279" w:rsidRPr="00011068" w:rsidDel="00CF16F9">
          <w:delText>s</w:delText>
        </w:r>
      </w:del>
      <w:r w:rsidR="00EB2279" w:rsidRPr="00011068">
        <w:t xml:space="preserve"> afte</w:t>
      </w:r>
      <w:r w:rsidR="00116C47">
        <w:t xml:space="preserve">r </w:t>
      </w:r>
      <w:del w:id="450" w:author="Blair Hu" w:date="2018-06-14T12:15:00Z">
        <w:r w:rsidR="00116C47" w:rsidDel="00CF16F9">
          <w:delText xml:space="preserve">the </w:delText>
        </w:r>
      </w:del>
      <w:ins w:id="451" w:author="Blair Hu" w:date="2018-06-14T12:15:00Z">
        <w:r w:rsidR="00CF16F9">
          <w:t xml:space="preserve">each </w:t>
        </w:r>
      </w:ins>
      <w:del w:id="452" w:author="Blair Hu" w:date="2018-06-14T12:16:00Z">
        <w:r w:rsidR="00116C47" w:rsidDel="00CF16F9">
          <w:delText xml:space="preserve">preceding </w:delText>
        </w:r>
      </w:del>
      <w:r w:rsidR="00116C47">
        <w:t>midswing</w:t>
      </w:r>
      <w:ins w:id="453" w:author="Nili Krausz" w:date="2018-06-20T15:04:00Z">
        <w:r w:rsidR="00F42599">
          <w:t>.</w:t>
        </w:r>
      </w:ins>
    </w:p>
    <w:p w:rsidR="00EB2279" w:rsidDel="00F42599" w:rsidRDefault="00116C47">
      <w:pPr>
        <w:spacing w:after="60" w:line="228" w:lineRule="auto"/>
        <w:jc w:val="both"/>
        <w:rPr>
          <w:del w:id="454" w:author="Nili Krausz" w:date="2018-06-20T15:04:00Z"/>
        </w:rPr>
        <w:pPrChange w:id="455" w:author="Nili Krausz" w:date="2018-06-20T15:33:00Z">
          <w:pPr>
            <w:spacing w:before="40" w:after="40"/>
            <w:jc w:val="both"/>
          </w:pPr>
        </w:pPrChange>
      </w:pPr>
      <w:del w:id="456" w:author="Nili Krausz" w:date="2018-06-20T15:04:00Z">
        <w:r w:rsidDel="00F42599">
          <w:delText xml:space="preserve"> events.</w:delText>
        </w:r>
      </w:del>
    </w:p>
    <w:p w:rsidR="006B7CD7" w:rsidDel="00197546" w:rsidRDefault="006B7CD7">
      <w:pPr>
        <w:pStyle w:val="Abstract"/>
        <w:spacing w:before="0" w:after="60" w:line="228" w:lineRule="auto"/>
        <w:rPr>
          <w:del w:id="457" w:author="Nili Krausz" w:date="2018-06-20T15:04:00Z"/>
        </w:rPr>
        <w:pPrChange w:id="458" w:author="Nili Krausz" w:date="2018-06-20T15:33:00Z">
          <w:pPr>
            <w:pStyle w:val="Abstract"/>
            <w:spacing w:before="0"/>
          </w:pPr>
        </w:pPrChange>
      </w:pPr>
    </w:p>
    <w:p w:rsidR="000B00A2" w:rsidRPr="000B00A2" w:rsidDel="00197546" w:rsidRDefault="000B00A2">
      <w:pPr>
        <w:spacing w:after="60" w:line="228" w:lineRule="auto"/>
        <w:rPr>
          <w:del w:id="459" w:author="Nili Krausz" w:date="2018-06-20T15:04:00Z"/>
        </w:rPr>
        <w:sectPr w:rsidR="000B00A2" w:rsidRPr="000B00A2" w:rsidDel="00197546" w:rsidSect="004F0C53">
          <w:headerReference w:type="default" r:id="rId9"/>
          <w:pgSz w:w="12240" w:h="15840" w:code="1"/>
          <w:pgMar w:top="1080" w:right="1080" w:bottom="1080" w:left="1080" w:header="432" w:footer="432" w:gutter="0"/>
          <w:cols w:num="2" w:space="288"/>
          <w:docGrid w:linePitch="272"/>
        </w:sectPr>
        <w:pPrChange w:id="460" w:author="Nili Krausz" w:date="2018-06-20T15:33:00Z">
          <w:pPr/>
        </w:pPrChange>
      </w:pPr>
    </w:p>
    <w:tbl>
      <w:tblPr>
        <w:tblStyle w:val="TableGrid"/>
        <w:tblpPr w:leftFromText="180" w:rightFromText="180" w:vertAnchor="page" w:horzAnchor="margin" w:tblpY="10521"/>
        <w:tblW w:w="0" w:type="auto"/>
        <w:tblLook w:val="04A0" w:firstRow="1" w:lastRow="0" w:firstColumn="1" w:lastColumn="0" w:noHBand="0" w:noVBand="1"/>
        <w:tblPrChange w:id="461" w:author="Blair Hu" w:date="2018-06-14T11:19:00Z">
          <w:tblPr>
            <w:tblStyle w:val="TableGrid"/>
            <w:tblpPr w:leftFromText="180" w:rightFromText="180" w:vertAnchor="page" w:horzAnchor="margin" w:tblpY="9681"/>
            <w:tblW w:w="0" w:type="auto"/>
            <w:tblLook w:val="04A0" w:firstRow="1" w:lastRow="0" w:firstColumn="1" w:lastColumn="0" w:noHBand="0" w:noVBand="1"/>
          </w:tblPr>
        </w:tblPrChange>
      </w:tblPr>
      <w:tblGrid>
        <w:gridCol w:w="7596"/>
        <w:gridCol w:w="1980"/>
        <w:tblGridChange w:id="462">
          <w:tblGrid>
            <w:gridCol w:w="7596"/>
            <w:gridCol w:w="1980"/>
          </w:tblGrid>
        </w:tblGridChange>
      </w:tblGrid>
      <w:tr w:rsidR="00B65253" w:rsidDel="00197546" w:rsidTr="00B65253">
        <w:trPr>
          <w:del w:id="463" w:author="Nili Krausz" w:date="2018-06-20T15:04:00Z"/>
        </w:trPr>
        <w:tc>
          <w:tcPr>
            <w:tcW w:w="7596" w:type="dxa"/>
            <w:tcBorders>
              <w:top w:val="nil"/>
              <w:left w:val="nil"/>
              <w:bottom w:val="nil"/>
              <w:right w:val="nil"/>
            </w:tcBorders>
            <w:tcPrChange w:id="464" w:author="Blair Hu" w:date="2018-06-14T11:19:00Z">
              <w:tcPr>
                <w:tcW w:w="7596" w:type="dxa"/>
                <w:tcBorders>
                  <w:top w:val="nil"/>
                  <w:left w:val="nil"/>
                  <w:bottom w:val="nil"/>
                  <w:right w:val="nil"/>
                </w:tcBorders>
              </w:tcPr>
            </w:tcPrChange>
          </w:tcPr>
          <w:p w:rsidR="000B00A2" w:rsidDel="00197546" w:rsidRDefault="000B00A2">
            <w:pPr>
              <w:pStyle w:val="Heading2"/>
              <w:keepLines/>
              <w:numPr>
                <w:ilvl w:val="1"/>
                <w:numId w:val="0"/>
              </w:numPr>
              <w:tabs>
                <w:tab w:val="num" w:pos="360"/>
              </w:tabs>
              <w:autoSpaceDE/>
              <w:autoSpaceDN/>
              <w:spacing w:before="0" w:line="228" w:lineRule="auto"/>
              <w:rPr>
                <w:del w:id="465" w:author="Nili Krausz" w:date="2018-06-20T15:04:00Z"/>
              </w:rPr>
              <w:pPrChange w:id="466" w:author="Nili Krausz" w:date="2018-06-20T15:33:00Z">
                <w:pPr>
                  <w:pStyle w:val="Heading2"/>
                  <w:keepLines/>
                  <w:framePr w:hSpace="180" w:wrap="around" w:vAnchor="page" w:hAnchor="margin" w:y="10521"/>
                  <w:numPr>
                    <w:numId w:val="0"/>
                  </w:numPr>
                  <w:tabs>
                    <w:tab w:val="num" w:pos="360"/>
                  </w:tabs>
                  <w:autoSpaceDE/>
                  <w:autoSpaceDN/>
                  <w:ind w:left="0"/>
                  <w:jc w:val="center"/>
                </w:pPr>
              </w:pPrChange>
            </w:pPr>
            <w:del w:id="467" w:author="Nili Krausz" w:date="2018-06-20T15:04:00Z">
              <w:r w:rsidDel="00197546">
                <w:rPr>
                  <w:noProof/>
                </w:rPr>
                <w:drawing>
                  <wp:inline distT="0" distB="0" distL="0" distR="0" wp14:anchorId="51B43103" wp14:editId="08C9283E">
                    <wp:extent cx="4347714" cy="245063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8">
                              <a:extLst>
                                <a:ext uri="{28A0092B-C50C-407E-A947-70E740481C1C}">
                                  <a14:useLocalDpi xmlns:a14="http://schemas.microsoft.com/office/drawing/2010/main" val="0"/>
                                </a:ext>
                              </a:extLst>
                            </a:blip>
                            <a:stretch>
                              <a:fillRect/>
                            </a:stretch>
                          </pic:blipFill>
                          <pic:spPr>
                            <a:xfrm>
                              <a:off x="0" y="0"/>
                              <a:ext cx="4352110" cy="2453111"/>
                            </a:xfrm>
                            <a:prstGeom prst="rect">
                              <a:avLst/>
                            </a:prstGeom>
                          </pic:spPr>
                        </pic:pic>
                      </a:graphicData>
                    </a:graphic>
                  </wp:inline>
                </w:drawing>
              </w:r>
            </w:del>
          </w:p>
        </w:tc>
        <w:tc>
          <w:tcPr>
            <w:tcW w:w="1980" w:type="dxa"/>
            <w:tcBorders>
              <w:top w:val="nil"/>
              <w:left w:val="nil"/>
              <w:bottom w:val="nil"/>
              <w:right w:val="nil"/>
            </w:tcBorders>
            <w:tcPrChange w:id="468" w:author="Blair Hu" w:date="2018-06-14T11:19:00Z">
              <w:tcPr>
                <w:tcW w:w="1980" w:type="dxa"/>
                <w:tcBorders>
                  <w:top w:val="nil"/>
                  <w:left w:val="nil"/>
                  <w:bottom w:val="nil"/>
                  <w:right w:val="nil"/>
                </w:tcBorders>
              </w:tcPr>
            </w:tcPrChange>
          </w:tcPr>
          <w:p w:rsidR="006C42FA" w:rsidDel="00197546" w:rsidRDefault="006C42FA">
            <w:pPr>
              <w:pStyle w:val="Heading2"/>
              <w:keepLines/>
              <w:numPr>
                <w:ilvl w:val="1"/>
                <w:numId w:val="0"/>
              </w:numPr>
              <w:tabs>
                <w:tab w:val="num" w:pos="360"/>
              </w:tabs>
              <w:autoSpaceDE/>
              <w:autoSpaceDN/>
              <w:spacing w:before="0" w:line="228" w:lineRule="auto"/>
              <w:rPr>
                <w:del w:id="469" w:author="Nili Krausz" w:date="2018-06-20T15:04:00Z"/>
                <w:i w:val="0"/>
                <w:sz w:val="16"/>
                <w:szCs w:val="16"/>
              </w:rPr>
              <w:pPrChange w:id="470" w:author="Nili Krausz" w:date="2018-06-20T15:33:00Z">
                <w:pPr>
                  <w:pStyle w:val="Heading2"/>
                  <w:keepLines/>
                  <w:framePr w:hSpace="180" w:wrap="around" w:vAnchor="page" w:hAnchor="margin" w:y="10521"/>
                  <w:numPr>
                    <w:numId w:val="0"/>
                  </w:numPr>
                  <w:tabs>
                    <w:tab w:val="num" w:pos="360"/>
                  </w:tabs>
                  <w:autoSpaceDE/>
                  <w:autoSpaceDN/>
                  <w:ind w:left="0"/>
                  <w:jc w:val="both"/>
                </w:pPr>
              </w:pPrChange>
            </w:pPr>
          </w:p>
          <w:p w:rsidR="00956AD9" w:rsidDel="00197546" w:rsidRDefault="00956AD9">
            <w:pPr>
              <w:pStyle w:val="Heading2"/>
              <w:keepLines/>
              <w:numPr>
                <w:ilvl w:val="1"/>
                <w:numId w:val="0"/>
              </w:numPr>
              <w:tabs>
                <w:tab w:val="num" w:pos="360"/>
              </w:tabs>
              <w:autoSpaceDE/>
              <w:autoSpaceDN/>
              <w:spacing w:before="0" w:line="228" w:lineRule="auto"/>
              <w:rPr>
                <w:del w:id="471" w:author="Nili Krausz" w:date="2018-06-20T15:04:00Z"/>
                <w:i w:val="0"/>
                <w:sz w:val="16"/>
                <w:szCs w:val="16"/>
              </w:rPr>
              <w:pPrChange w:id="472" w:author="Nili Krausz" w:date="2018-06-20T15:33:00Z">
                <w:pPr>
                  <w:pStyle w:val="Heading2"/>
                  <w:keepLines/>
                  <w:framePr w:hSpace="180" w:wrap="around" w:vAnchor="page" w:hAnchor="margin" w:y="10521"/>
                  <w:numPr>
                    <w:numId w:val="0"/>
                  </w:numPr>
                  <w:tabs>
                    <w:tab w:val="num" w:pos="360"/>
                  </w:tabs>
                  <w:autoSpaceDE/>
                  <w:autoSpaceDN/>
                  <w:ind w:left="0"/>
                  <w:jc w:val="both"/>
                </w:pPr>
              </w:pPrChange>
            </w:pPr>
          </w:p>
          <w:p w:rsidR="000B00A2" w:rsidRPr="000B00A2" w:rsidDel="00197546" w:rsidRDefault="000B00A2">
            <w:pPr>
              <w:pStyle w:val="Heading2"/>
              <w:keepLines/>
              <w:numPr>
                <w:ilvl w:val="1"/>
                <w:numId w:val="0"/>
              </w:numPr>
              <w:tabs>
                <w:tab w:val="num" w:pos="360"/>
              </w:tabs>
              <w:autoSpaceDE/>
              <w:autoSpaceDN/>
              <w:spacing w:before="0" w:line="228" w:lineRule="auto"/>
              <w:rPr>
                <w:del w:id="473" w:author="Nili Krausz" w:date="2018-06-20T15:04:00Z"/>
                <w:i w:val="0"/>
                <w:sz w:val="16"/>
                <w:szCs w:val="16"/>
              </w:rPr>
              <w:pPrChange w:id="474" w:author="Nili Krausz" w:date="2018-06-20T15:33:00Z">
                <w:pPr>
                  <w:pStyle w:val="Heading2"/>
                  <w:keepLines/>
                  <w:framePr w:hSpace="180" w:wrap="around" w:vAnchor="page" w:hAnchor="margin" w:y="10521"/>
                  <w:numPr>
                    <w:numId w:val="0"/>
                  </w:numPr>
                  <w:tabs>
                    <w:tab w:val="num" w:pos="360"/>
                  </w:tabs>
                  <w:autoSpaceDE/>
                  <w:autoSpaceDN/>
                  <w:ind w:left="0"/>
                  <w:jc w:val="both"/>
                </w:pPr>
              </w:pPrChange>
            </w:pPr>
            <w:del w:id="475" w:author="Nili Krausz" w:date="2018-06-20T15:04:00Z">
              <w:r w:rsidRPr="000B00A2" w:rsidDel="00197546">
                <w:rPr>
                  <w:i w:val="0"/>
                  <w:sz w:val="16"/>
                  <w:szCs w:val="16"/>
                </w:rPr>
                <w:delText xml:space="preserve">Figure </w:delText>
              </w:r>
              <w:r w:rsidRPr="000B00A2" w:rsidDel="00197546">
                <w:rPr>
                  <w:i w:val="0"/>
                  <w:sz w:val="16"/>
                  <w:szCs w:val="16"/>
                </w:rPr>
                <w:fldChar w:fldCharType="begin"/>
              </w:r>
              <w:r w:rsidRPr="00E50D34" w:rsidDel="00197546">
                <w:rPr>
                  <w:iCs w:val="0"/>
                  <w:sz w:val="16"/>
                  <w:szCs w:val="16"/>
                </w:rPr>
                <w:delInstrText xml:space="preserve"> SEQ Figure \* ARABIC </w:delInstrText>
              </w:r>
              <w:r w:rsidRPr="000B00A2" w:rsidDel="00197546">
                <w:rPr>
                  <w:i w:val="0"/>
                  <w:sz w:val="16"/>
                  <w:szCs w:val="16"/>
                </w:rPr>
                <w:fldChar w:fldCharType="separate"/>
              </w:r>
              <w:r w:rsidR="004211D4" w:rsidDel="00197546">
                <w:rPr>
                  <w:i w:val="0"/>
                  <w:noProof/>
                  <w:sz w:val="16"/>
                  <w:szCs w:val="16"/>
                </w:rPr>
                <w:delText>1</w:delText>
              </w:r>
              <w:r w:rsidRPr="000B00A2" w:rsidDel="00197546">
                <w:rPr>
                  <w:i w:val="0"/>
                  <w:sz w:val="16"/>
                  <w:szCs w:val="16"/>
                </w:rPr>
                <w:fldChar w:fldCharType="end"/>
              </w:r>
              <w:r w:rsidRPr="000B00A2" w:rsidDel="00197546">
                <w:rPr>
                  <w:i w:val="0"/>
                  <w:sz w:val="16"/>
                  <w:szCs w:val="16"/>
                </w:rPr>
                <w:delText xml:space="preserve">. </w:delText>
              </w:r>
              <w:r w:rsidDel="00197546">
                <w:rPr>
                  <w:i w:val="0"/>
                  <w:sz w:val="16"/>
                  <w:szCs w:val="16"/>
                </w:rPr>
                <w:delText xml:space="preserve">Sensor schematic. </w:delText>
              </w:r>
              <w:r w:rsidRPr="000B00A2" w:rsidDel="00197546">
                <w:rPr>
                  <w:i w:val="0"/>
                  <w:sz w:val="16"/>
                  <w:szCs w:val="16"/>
                </w:rPr>
                <w:delText>IMUs were positioned bilaterally on the thigh and shank, and a single depth sens</w:delText>
              </w:r>
              <w:r w:rsidDel="00197546">
                <w:rPr>
                  <w:i w:val="0"/>
                  <w:sz w:val="16"/>
                  <w:szCs w:val="16"/>
                </w:rPr>
                <w:delText>or</w:delText>
              </w:r>
              <w:r w:rsidRPr="000B00A2" w:rsidDel="00197546">
                <w:rPr>
                  <w:i w:val="0"/>
                  <w:sz w:val="16"/>
                  <w:szCs w:val="16"/>
                </w:rPr>
                <w:delText xml:space="preserve"> was positioned on the right thigh. Shown are isometric and side views of a single frame of raw </w:delText>
              </w:r>
              <w:r w:rsidR="006C42FA" w:rsidDel="00197546">
                <w:rPr>
                  <w:i w:val="0"/>
                  <w:sz w:val="16"/>
                  <w:szCs w:val="16"/>
                </w:rPr>
                <w:delText>depth data with the left foot visible</w:delText>
              </w:r>
              <w:r w:rsidRPr="000B00A2" w:rsidDel="00197546">
                <w:rPr>
                  <w:i w:val="0"/>
                  <w:sz w:val="16"/>
                  <w:szCs w:val="16"/>
                </w:rPr>
                <w:delText>, as well as raw angular velocity and acceleration data from the right thigh IMU during a single walking trial.</w:delText>
              </w:r>
            </w:del>
          </w:p>
        </w:tc>
      </w:tr>
    </w:tbl>
    <w:p w:rsidR="000B00A2" w:rsidDel="00197546" w:rsidRDefault="000B00A2">
      <w:pPr>
        <w:pStyle w:val="Heading2"/>
        <w:keepLines/>
        <w:numPr>
          <w:ilvl w:val="1"/>
          <w:numId w:val="0"/>
        </w:numPr>
        <w:tabs>
          <w:tab w:val="num" w:pos="360"/>
        </w:tabs>
        <w:autoSpaceDE/>
        <w:autoSpaceDN/>
        <w:spacing w:before="0" w:line="228" w:lineRule="auto"/>
        <w:ind w:left="288" w:hanging="288"/>
        <w:rPr>
          <w:del w:id="476" w:author="Nili Krausz" w:date="2018-06-20T15:04:00Z"/>
        </w:rPr>
        <w:pPrChange w:id="477" w:author="Nili Krausz" w:date="2018-06-20T15:33:00Z">
          <w:pPr>
            <w:pStyle w:val="Heading2"/>
            <w:keepLines/>
            <w:numPr>
              <w:numId w:val="0"/>
            </w:numPr>
            <w:tabs>
              <w:tab w:val="num" w:pos="360"/>
            </w:tabs>
            <w:autoSpaceDE/>
            <w:autoSpaceDN/>
            <w:ind w:left="288" w:hanging="288"/>
          </w:pPr>
        </w:pPrChange>
      </w:pPr>
    </w:p>
    <w:p w:rsidR="00343883" w:rsidRDefault="00343883">
      <w:pPr>
        <w:pStyle w:val="Heading2"/>
        <w:keepLines/>
        <w:numPr>
          <w:ilvl w:val="1"/>
          <w:numId w:val="0"/>
        </w:numPr>
        <w:tabs>
          <w:tab w:val="num" w:pos="360"/>
        </w:tabs>
        <w:autoSpaceDE/>
        <w:autoSpaceDN/>
        <w:spacing w:before="0" w:line="228" w:lineRule="auto"/>
        <w:pPrChange w:id="478" w:author="Nili Krausz" w:date="2018-06-20T15:33:00Z">
          <w:pPr>
            <w:pStyle w:val="Heading2"/>
            <w:keepLines/>
            <w:numPr>
              <w:numId w:val="0"/>
            </w:numPr>
            <w:tabs>
              <w:tab w:val="num" w:pos="360"/>
            </w:tabs>
            <w:autoSpaceDE/>
            <w:autoSpaceDN/>
            <w:ind w:left="288" w:hanging="288"/>
          </w:pPr>
        </w:pPrChange>
      </w:pPr>
      <w:r>
        <w:t>C.</w:t>
      </w:r>
      <w:r>
        <w:tab/>
      </w:r>
      <w:r w:rsidR="00D5434E">
        <w:t>Depth sensor</w:t>
      </w:r>
      <w:r>
        <w:t xml:space="preserve"> pre-processing</w:t>
      </w:r>
    </w:p>
    <w:p w:rsidR="008F11E7" w:rsidRDefault="00843318">
      <w:pPr>
        <w:spacing w:after="60" w:line="228" w:lineRule="auto"/>
        <w:ind w:firstLine="202"/>
        <w:jc w:val="both"/>
        <w:rPr>
          <w:ins w:id="479" w:author="Nili Krausz" w:date="2018-06-20T15:07:00Z"/>
          <w:color w:val="222222"/>
          <w:shd w:val="clear" w:color="auto" w:fill="FFFFFF"/>
        </w:rPr>
        <w:pPrChange w:id="480" w:author="Nili Krausz" w:date="2018-06-26T15:20:00Z">
          <w:pPr>
            <w:spacing w:before="40" w:after="40"/>
            <w:ind w:firstLine="202"/>
            <w:jc w:val="both"/>
          </w:pPr>
        </w:pPrChange>
      </w:pPr>
      <w:r>
        <w:tab/>
      </w:r>
      <w:ins w:id="481" w:author="Blair Hu" w:date="2018-06-14T12:25:00Z">
        <w:r w:rsidR="003D68AD">
          <w:t xml:space="preserve">We recorded </w:t>
        </w:r>
        <w:del w:id="482" w:author="Nili Krausz" w:date="2018-06-26T15:19:00Z">
          <w:r w:rsidR="003D68AD" w:rsidDel="00173CAF">
            <w:delText xml:space="preserve">frames of </w:delText>
          </w:r>
        </w:del>
        <w:r w:rsidR="003D68AD">
          <w:t>depth data</w:t>
        </w:r>
      </w:ins>
      <w:ins w:id="483" w:author="Nili Krausz" w:date="2018-06-26T15:19:00Z">
        <w:r w:rsidR="00173CAF">
          <w:t xml:space="preserve"> frames</w:t>
        </w:r>
      </w:ins>
      <w:ins w:id="484" w:author="Blair Hu" w:date="2018-06-14T12:25:00Z">
        <w:r w:rsidR="003D68AD">
          <w:t xml:space="preserve"> </w:t>
        </w:r>
      </w:ins>
      <w:ins w:id="485" w:author="Blair Hu" w:date="2018-06-14T12:35:00Z">
        <w:r w:rsidR="007029CB">
          <w:t>as point clouds</w:t>
        </w:r>
      </w:ins>
      <w:ins w:id="486" w:author="Blair Hu" w:date="2018-06-14T12:36:00Z">
        <w:r w:rsidR="007029CB">
          <w:t xml:space="preserve"> (171x224 pixels)</w:t>
        </w:r>
      </w:ins>
      <w:ins w:id="487" w:author="Blair Hu" w:date="2018-06-14T12:35:00Z">
        <w:r w:rsidR="007029CB">
          <w:t xml:space="preserve"> </w:t>
        </w:r>
      </w:ins>
      <w:ins w:id="488" w:author="Blair Hu" w:date="2018-06-14T12:25:00Z">
        <w:r w:rsidR="003D68AD">
          <w:t xml:space="preserve">using a </w:t>
        </w:r>
      </w:ins>
      <w:del w:id="489" w:author="Blair Hu" w:date="2018-06-14T12:26:00Z">
        <w:r w:rsidR="00600D94" w:rsidDel="003D68AD">
          <w:rPr>
            <w:color w:val="222222"/>
            <w:shd w:val="clear" w:color="auto" w:fill="FFFFFF"/>
          </w:rPr>
          <w:delText xml:space="preserve">Depth data frames were </w:delText>
        </w:r>
      </w:del>
      <w:ins w:id="490" w:author="Nili Krausz" w:date="2018-06-04T14:26:00Z">
        <w:del w:id="491" w:author="Blair Hu" w:date="2018-06-14T12:26:00Z">
          <w:r w:rsidR="00CD3009" w:rsidDel="003D68AD">
            <w:rPr>
              <w:color w:val="222222"/>
              <w:shd w:val="clear" w:color="auto" w:fill="FFFFFF"/>
            </w:rPr>
            <w:delText xml:space="preserve">recorded using </w:delText>
          </w:r>
        </w:del>
        <w:r w:rsidR="00CD3009">
          <w:rPr>
            <w:color w:val="222222"/>
            <w:shd w:val="clear" w:color="auto" w:fill="FFFFFF"/>
          </w:rPr>
          <w:t xml:space="preserve">Matlab </w:t>
        </w:r>
      </w:ins>
      <w:ins w:id="492" w:author="Blair Hu" w:date="2018-06-14T12:26:00Z">
        <w:r w:rsidR="003D68AD">
          <w:rPr>
            <w:color w:val="222222"/>
            <w:shd w:val="clear" w:color="auto" w:fill="FFFFFF"/>
          </w:rPr>
          <w:t xml:space="preserve">library provided by </w:t>
        </w:r>
      </w:ins>
      <w:ins w:id="493" w:author="Blair Hu" w:date="2018-06-14T12:33:00Z">
        <w:r w:rsidR="00C120AF">
          <w:rPr>
            <w:color w:val="222222"/>
            <w:shd w:val="clear" w:color="auto" w:fill="FFFFFF"/>
          </w:rPr>
          <w:t xml:space="preserve">the </w:t>
        </w:r>
      </w:ins>
      <w:ins w:id="494" w:author="Blair Hu" w:date="2018-06-14T12:27:00Z">
        <w:r w:rsidR="003D68AD">
          <w:rPr>
            <w:color w:val="222222"/>
            <w:shd w:val="clear" w:color="auto" w:fill="FFFFFF"/>
          </w:rPr>
          <w:t>camera manufacturer [14].</w:t>
        </w:r>
        <w:r w:rsidR="00B1306E">
          <w:rPr>
            <w:color w:val="222222"/>
            <w:shd w:val="clear" w:color="auto" w:fill="FFFFFF"/>
          </w:rPr>
          <w:t xml:space="preserve"> We u</w:t>
        </w:r>
        <w:bookmarkStart w:id="495" w:name="_GoBack"/>
        <w:bookmarkEnd w:id="495"/>
        <w:r w:rsidR="00B1306E">
          <w:rPr>
            <w:color w:val="222222"/>
            <w:shd w:val="clear" w:color="auto" w:fill="FFFFFF"/>
          </w:rPr>
          <w:t xml:space="preserve">sed the </w:t>
        </w:r>
      </w:ins>
      <w:ins w:id="496" w:author="Nili Krausz" w:date="2018-06-04T14:28:00Z">
        <w:del w:id="497" w:author="Blair Hu" w:date="2018-06-14T12:19:00Z">
          <w:r w:rsidR="00CD3009" w:rsidDel="00FE0C9C">
            <w:rPr>
              <w:color w:val="222222"/>
              <w:shd w:val="clear" w:color="auto" w:fill="FFFFFF"/>
            </w:rPr>
            <w:delText>code</w:delText>
          </w:r>
        </w:del>
        <w:del w:id="498" w:author="Blair Hu" w:date="2018-06-14T12:28:00Z">
          <w:r w:rsidR="00CD3009" w:rsidDel="003D68AD">
            <w:rPr>
              <w:color w:val="222222"/>
              <w:shd w:val="clear" w:color="auto" w:fill="FFFFFF"/>
            </w:rPr>
            <w:delText xml:space="preserve"> to interface with the sensors </w:delText>
          </w:r>
        </w:del>
      </w:ins>
      <w:ins w:id="499" w:author="Nili Krausz" w:date="2018-06-04T14:26:00Z">
        <w:del w:id="500" w:author="Blair Hu" w:date="2018-06-14T12:28:00Z">
          <w:r w:rsidR="00CD3009" w:rsidDel="003D68AD">
            <w:rPr>
              <w:color w:val="222222"/>
              <w:shd w:val="clear" w:color="auto" w:fill="FFFFFF"/>
            </w:rPr>
            <w:delText xml:space="preserve">and </w:delText>
          </w:r>
        </w:del>
      </w:ins>
      <w:del w:id="501" w:author="Blair Hu" w:date="2018-06-14T12:36:00Z">
        <w:r w:rsidR="00600D94" w:rsidDel="007029CB">
          <w:rPr>
            <w:color w:val="222222"/>
            <w:shd w:val="clear" w:color="auto" w:fill="FFFFFF"/>
          </w:rPr>
          <w:delText xml:space="preserve">converted </w:delText>
        </w:r>
      </w:del>
      <w:ins w:id="502" w:author="Nili Krausz" w:date="2018-06-04T14:28:00Z">
        <w:del w:id="503" w:author="Blair Hu" w:date="2018-06-14T12:36:00Z">
          <w:r w:rsidR="00CD3009" w:rsidDel="007029CB">
            <w:rPr>
              <w:color w:val="222222"/>
              <w:shd w:val="clear" w:color="auto" w:fill="FFFFFF"/>
            </w:rPr>
            <w:delText xml:space="preserve">saved </w:delText>
          </w:r>
        </w:del>
      </w:ins>
      <w:del w:id="504" w:author="Blair Hu" w:date="2018-06-14T12:36:00Z">
        <w:r w:rsidR="00600D94" w:rsidDel="007029CB">
          <w:rPr>
            <w:color w:val="222222"/>
            <w:shd w:val="clear" w:color="auto" w:fill="FFFFFF"/>
          </w:rPr>
          <w:delText xml:space="preserve">to </w:delText>
        </w:r>
      </w:del>
      <w:ins w:id="505" w:author="Nili Krausz" w:date="2018-06-04T14:28:00Z">
        <w:del w:id="506" w:author="Blair Hu" w:date="2018-06-14T12:36:00Z">
          <w:r w:rsidR="00CD3009" w:rsidDel="007029CB">
            <w:rPr>
              <w:color w:val="222222"/>
              <w:shd w:val="clear" w:color="auto" w:fill="FFFFFF"/>
            </w:rPr>
            <w:delText>as</w:delText>
          </w:r>
        </w:del>
      </w:ins>
      <w:del w:id="507" w:author="Blair Hu" w:date="2018-06-14T12:36:00Z">
        <w:r w:rsidR="00600D94" w:rsidDel="007029CB">
          <w:rPr>
            <w:color w:val="222222"/>
            <w:shd w:val="clear" w:color="auto" w:fill="FFFFFF"/>
          </w:rPr>
          <w:delText>171</w:delText>
        </w:r>
        <w:r w:rsidR="0077754A" w:rsidDel="007029CB">
          <w:rPr>
            <w:color w:val="222222"/>
            <w:shd w:val="clear" w:color="auto" w:fill="FFFFFF"/>
          </w:rPr>
          <w:delText>x224x3 point clouds</w:delText>
        </w:r>
      </w:del>
      <w:ins w:id="508" w:author="Nili Krausz" w:date="2018-06-04T14:26:00Z">
        <w:del w:id="509" w:author="Blair Hu" w:date="2018-06-14T12:36:00Z">
          <w:r w:rsidR="00CD3009" w:rsidDel="007029CB">
            <w:rPr>
              <w:color w:val="222222"/>
              <w:shd w:val="clear" w:color="auto" w:fill="FFFFFF"/>
            </w:rPr>
            <w:delText xml:space="preserve"> </w:delText>
          </w:r>
        </w:del>
      </w:ins>
      <w:ins w:id="510" w:author="Nili Krausz" w:date="2018-06-04T14:27:00Z">
        <w:del w:id="511" w:author="Blair Hu" w:date="2018-06-14T12:36:00Z">
          <w:r w:rsidR="00CD3009" w:rsidDel="007029CB">
            <w:rPr>
              <w:color w:val="222222"/>
              <w:shd w:val="clear" w:color="auto" w:fill="FFFFFF"/>
            </w:rPr>
            <w:delText>with a resolution of 171x224 pixels</w:delText>
          </w:r>
        </w:del>
        <w:del w:id="512" w:author="Blair Hu" w:date="2018-06-14T12:37:00Z">
          <w:r w:rsidR="00CD3009" w:rsidDel="007029CB">
            <w:rPr>
              <w:color w:val="222222"/>
              <w:shd w:val="clear" w:color="auto" w:fill="FFFFFF"/>
            </w:rPr>
            <w:delText xml:space="preserve">, and </w:delText>
          </w:r>
        </w:del>
        <w:del w:id="513" w:author="Blair Hu" w:date="2018-06-14T13:58:00Z">
          <w:r w:rsidR="00CD3009" w:rsidDel="00B1306E">
            <w:rPr>
              <w:color w:val="222222"/>
              <w:shd w:val="clear" w:color="auto" w:fill="FFFFFF"/>
            </w:rPr>
            <w:delText xml:space="preserve">x, y, and z </w:delText>
          </w:r>
        </w:del>
      </w:ins>
      <w:ins w:id="514" w:author="Nili Krausz" w:date="2018-06-04T14:28:00Z">
        <w:del w:id="515" w:author="Blair Hu" w:date="2018-06-14T13:58:00Z">
          <w:r w:rsidR="00CD3009" w:rsidDel="00B1306E">
            <w:rPr>
              <w:color w:val="222222"/>
              <w:shd w:val="clear" w:color="auto" w:fill="FFFFFF"/>
            </w:rPr>
            <w:delText xml:space="preserve">real-world </w:delText>
          </w:r>
        </w:del>
      </w:ins>
      <w:ins w:id="516" w:author="Nili Krausz" w:date="2018-06-04T14:27:00Z">
        <w:del w:id="517" w:author="Blair Hu" w:date="2018-06-14T13:58:00Z">
          <w:r w:rsidR="00CD3009" w:rsidDel="00B1306E">
            <w:rPr>
              <w:color w:val="222222"/>
              <w:shd w:val="clear" w:color="auto" w:fill="FFFFFF"/>
            </w:rPr>
            <w:delText>dimensions</w:delText>
          </w:r>
        </w:del>
      </w:ins>
      <w:ins w:id="518" w:author="Blair Hu" w:date="2018-06-14T12:37:00Z">
        <w:r w:rsidR="007029CB">
          <w:rPr>
            <w:color w:val="222222"/>
            <w:shd w:val="clear" w:color="auto" w:fill="FFFFFF"/>
          </w:rPr>
          <w:t xml:space="preserve">Matlab </w:t>
        </w:r>
      </w:ins>
      <w:ins w:id="519" w:author="Blair Hu" w:date="2018-06-14T12:38:00Z">
        <w:r w:rsidR="00CF3E87">
          <w:rPr>
            <w:color w:val="222222"/>
            <w:shd w:val="clear" w:color="auto" w:fill="FFFFFF"/>
          </w:rPr>
          <w:t xml:space="preserve">(R2017a) </w:t>
        </w:r>
      </w:ins>
      <w:ins w:id="520" w:author="Blair Hu" w:date="2018-06-14T12:37:00Z">
        <w:r w:rsidR="007029CB">
          <w:rPr>
            <w:color w:val="222222"/>
            <w:shd w:val="clear" w:color="auto" w:fill="FFFFFF"/>
          </w:rPr>
          <w:t>Computer Vision System Toolbox</w:t>
        </w:r>
      </w:ins>
      <w:ins w:id="521" w:author="Blair Hu" w:date="2018-06-14T13:58:00Z">
        <w:r w:rsidR="00B1306E">
          <w:rPr>
            <w:color w:val="222222"/>
            <w:shd w:val="clear" w:color="auto" w:fill="FFFFFF"/>
          </w:rPr>
          <w:t xml:space="preserve"> to convert point clouds into x, y, and z real-world dimensions</w:t>
        </w:r>
      </w:ins>
      <w:r w:rsidR="0077754A">
        <w:rPr>
          <w:color w:val="222222"/>
          <w:shd w:val="clear" w:color="auto" w:fill="FFFFFF"/>
        </w:rPr>
        <w:t xml:space="preserve">. </w:t>
      </w:r>
      <w:del w:id="522" w:author="Nili Krausz" w:date="2018-06-26T15:19:00Z">
        <w:r w:rsidR="0077754A" w:rsidDel="00173CAF">
          <w:rPr>
            <w:color w:val="222222"/>
            <w:shd w:val="clear" w:color="auto" w:fill="FFFFFF"/>
          </w:rPr>
          <w:delText>Next, p</w:delText>
        </w:r>
      </w:del>
      <w:ins w:id="523" w:author="Nili Krausz" w:date="2018-06-26T15:19:00Z">
        <w:r w:rsidR="00173CAF">
          <w:rPr>
            <w:color w:val="222222"/>
            <w:shd w:val="clear" w:color="auto" w:fill="FFFFFF"/>
          </w:rPr>
          <w:t>P</w:t>
        </w:r>
      </w:ins>
      <w:r w:rsidR="0077754A">
        <w:rPr>
          <w:color w:val="222222"/>
          <w:shd w:val="clear" w:color="auto" w:fill="FFFFFF"/>
        </w:rPr>
        <w:t xml:space="preserve">oint clouds were denoised to remove outliers </w:t>
      </w:r>
      <w:del w:id="524" w:author="Nili Krausz" w:date="2018-06-26T15:20:00Z">
        <w:r w:rsidR="0077754A" w:rsidDel="00173CAF">
          <w:rPr>
            <w:color w:val="222222"/>
            <w:shd w:val="clear" w:color="auto" w:fill="FFFFFF"/>
          </w:rPr>
          <w:delText>beyond a</w:delText>
        </w:r>
      </w:del>
      <w:ins w:id="525" w:author="Nili Krausz" w:date="2018-06-26T15:20:00Z">
        <w:r w:rsidR="00173CAF">
          <w:rPr>
            <w:color w:val="222222"/>
            <w:shd w:val="clear" w:color="auto" w:fill="FFFFFF"/>
          </w:rPr>
          <w:t>above a</w:t>
        </w:r>
      </w:ins>
      <w:r w:rsidR="0077754A">
        <w:rPr>
          <w:color w:val="222222"/>
          <w:shd w:val="clear" w:color="auto" w:fill="FFFFFF"/>
        </w:rPr>
        <w:t xml:space="preserve"> </w:t>
      </w:r>
      <w:r w:rsidR="0077754A" w:rsidRPr="00E630E3">
        <w:rPr>
          <w:color w:val="222222"/>
          <w:shd w:val="clear" w:color="auto" w:fill="FFFFFF"/>
        </w:rPr>
        <w:t>threshold of</w:t>
      </w:r>
      <w:r w:rsidR="00E630E3">
        <w:rPr>
          <w:color w:val="222222"/>
          <w:shd w:val="clear" w:color="auto" w:fill="FFFFFF"/>
        </w:rPr>
        <w:t xml:space="preserve"> 5 cm</w:t>
      </w:r>
      <w:r w:rsidR="0077754A" w:rsidRPr="00E630E3">
        <w:rPr>
          <w:color w:val="222222"/>
          <w:shd w:val="clear" w:color="auto" w:fill="FFFFFF"/>
        </w:rPr>
        <w:t>, and</w:t>
      </w:r>
      <w:r w:rsidR="0077754A">
        <w:rPr>
          <w:color w:val="222222"/>
          <w:shd w:val="clear" w:color="auto" w:fill="FFFFFF"/>
        </w:rPr>
        <w:t xml:space="preserve"> downsampled </w:t>
      </w:r>
      <w:r w:rsidR="00671605">
        <w:rPr>
          <w:color w:val="222222"/>
          <w:shd w:val="clear" w:color="auto" w:fill="FFFFFF"/>
        </w:rPr>
        <w:t>using a</w:t>
      </w:r>
      <w:ins w:id="526" w:author="Nili Krausz" w:date="2018-06-26T15:20:00Z">
        <w:r w:rsidR="00173CAF">
          <w:rPr>
            <w:color w:val="222222"/>
            <w:shd w:val="clear" w:color="auto" w:fill="FFFFFF"/>
          </w:rPr>
          <w:t xml:space="preserve"> 1</w:t>
        </w:r>
      </w:ins>
      <w:r w:rsidR="0098586C">
        <w:rPr>
          <w:color w:val="222222"/>
          <w:shd w:val="clear" w:color="auto" w:fill="FFFFFF"/>
        </w:rPr>
        <w:t xml:space="preserve"> </w:t>
      </w:r>
      <w:ins w:id="527" w:author="Nili Krausz" w:date="2018-06-26T15:20:00Z">
        <w:r w:rsidR="00173CAF">
          <w:rPr>
            <w:color w:val="222222"/>
            <w:shd w:val="clear" w:color="auto" w:fill="FFFFFF"/>
          </w:rPr>
          <w:t>cm</w:t>
        </w:r>
      </w:ins>
      <w:r w:rsidR="00671605">
        <w:rPr>
          <w:color w:val="222222"/>
          <w:shd w:val="clear" w:color="auto" w:fill="FFFFFF"/>
        </w:rPr>
        <w:t xml:space="preserve"> grid filter </w:t>
      </w:r>
      <w:del w:id="528" w:author="Nili Krausz" w:date="2018-06-26T15:20:00Z">
        <w:r w:rsidR="00671605" w:rsidDel="00173CAF">
          <w:rPr>
            <w:color w:val="222222"/>
            <w:shd w:val="clear" w:color="auto" w:fill="FFFFFF"/>
          </w:rPr>
          <w:delText>with a step size of 1 cm</w:delText>
        </w:r>
        <w:r w:rsidR="0077754A" w:rsidDel="00173CAF">
          <w:rPr>
            <w:color w:val="222222"/>
            <w:shd w:val="clear" w:color="auto" w:fill="FFFFFF"/>
          </w:rPr>
          <w:delText xml:space="preserve"> </w:delText>
        </w:r>
      </w:del>
      <w:r w:rsidR="0077754A">
        <w:rPr>
          <w:color w:val="222222"/>
          <w:shd w:val="clear" w:color="auto" w:fill="FFFFFF"/>
        </w:rPr>
        <w:t>for computational efficiency. The</w:t>
      </w:r>
      <w:ins w:id="529" w:author="Nili Krausz" w:date="2018-06-04T14:30:00Z">
        <w:r w:rsidR="00CD3009">
          <w:rPr>
            <w:color w:val="222222"/>
            <w:shd w:val="clear" w:color="auto" w:fill="FFFFFF"/>
          </w:rPr>
          <w:t xml:space="preserve"> 3D point clouds and </w:t>
        </w:r>
        <w:del w:id="530" w:author="Blair Hu" w:date="2018-06-14T13:55:00Z">
          <w:r w:rsidR="00CD3009" w:rsidDel="00857D7D">
            <w:rPr>
              <w:color w:val="222222"/>
              <w:shd w:val="clear" w:color="auto" w:fill="FFFFFF"/>
            </w:rPr>
            <w:delText>the</w:delText>
          </w:r>
        </w:del>
      </w:ins>
      <w:ins w:id="531" w:author="Blair Hu" w:date="2018-06-14T13:55:00Z">
        <w:r w:rsidR="00857D7D">
          <w:rPr>
            <w:color w:val="222222"/>
            <w:shd w:val="clear" w:color="auto" w:fill="FFFFFF"/>
          </w:rPr>
          <w:t>corresponding</w:t>
        </w:r>
      </w:ins>
      <w:r w:rsidR="0077754A">
        <w:rPr>
          <w:color w:val="222222"/>
          <w:shd w:val="clear" w:color="auto" w:fill="FFFFFF"/>
        </w:rPr>
        <w:t xml:space="preserve"> 2D projection</w:t>
      </w:r>
      <w:ins w:id="532" w:author="Blair Hu" w:date="2018-06-14T13:55:00Z">
        <w:r w:rsidR="00857D7D">
          <w:rPr>
            <w:color w:val="222222"/>
            <w:shd w:val="clear" w:color="auto" w:fill="FFFFFF"/>
          </w:rPr>
          <w:t xml:space="preserve">s </w:t>
        </w:r>
      </w:ins>
      <w:del w:id="533" w:author="Blair Hu" w:date="2018-06-14T13:55:00Z">
        <w:r w:rsidR="0077754A" w:rsidDel="00857D7D">
          <w:rPr>
            <w:color w:val="222222"/>
            <w:shd w:val="clear" w:color="auto" w:fill="FFFFFF"/>
          </w:rPr>
          <w:delText xml:space="preserve"> of the depth data </w:delText>
        </w:r>
      </w:del>
      <w:del w:id="534" w:author="Nili Krausz" w:date="2018-06-04T14:30:00Z">
        <w:r w:rsidR="0077754A" w:rsidDel="00CD3009">
          <w:rPr>
            <w:color w:val="222222"/>
            <w:shd w:val="clear" w:color="auto" w:fill="FFFFFF"/>
          </w:rPr>
          <w:delText>was also used to provide additional context</w:delText>
        </w:r>
      </w:del>
      <w:ins w:id="535" w:author="Nili Krausz" w:date="2018-06-04T14:30:00Z">
        <w:r w:rsidR="00CD3009">
          <w:rPr>
            <w:color w:val="222222"/>
            <w:shd w:val="clear" w:color="auto" w:fill="FFFFFF"/>
          </w:rPr>
          <w:t xml:space="preserve">were </w:t>
        </w:r>
        <w:del w:id="536" w:author="Blair Hu" w:date="2018-06-14T12:40:00Z">
          <w:r w:rsidR="00CD3009" w:rsidDel="00CF3E87">
            <w:rPr>
              <w:color w:val="222222"/>
              <w:shd w:val="clear" w:color="auto" w:fill="FFFFFF"/>
            </w:rPr>
            <w:delText xml:space="preserve">then </w:delText>
          </w:r>
        </w:del>
        <w:r w:rsidR="00CD3009">
          <w:rPr>
            <w:color w:val="222222"/>
            <w:shd w:val="clear" w:color="auto" w:fill="FFFFFF"/>
          </w:rPr>
          <w:t>used as context</w:t>
        </w:r>
      </w:ins>
      <w:ins w:id="537" w:author="Blair Hu" w:date="2018-06-14T12:40:00Z">
        <w:r w:rsidR="00CF3E87">
          <w:rPr>
            <w:color w:val="222222"/>
            <w:shd w:val="clear" w:color="auto" w:fill="FFFFFF"/>
          </w:rPr>
          <w:t>ual information</w:t>
        </w:r>
      </w:ins>
      <w:r w:rsidR="0077754A">
        <w:rPr>
          <w:color w:val="222222"/>
          <w:shd w:val="clear" w:color="auto" w:fill="FFFFFF"/>
        </w:rPr>
        <w:t xml:space="preserve"> for</w:t>
      </w:r>
      <w:ins w:id="538" w:author="Blair Hu" w:date="2018-06-14T12:40:00Z">
        <w:r w:rsidR="006D43BF">
          <w:rPr>
            <w:color w:val="222222"/>
            <w:shd w:val="clear" w:color="auto" w:fill="FFFFFF"/>
          </w:rPr>
          <w:t xml:space="preserve"> </w:t>
        </w:r>
      </w:ins>
      <w:del w:id="539" w:author="Blair Hu" w:date="2018-06-14T12:40:00Z">
        <w:r w:rsidR="0077754A" w:rsidDel="00005B72">
          <w:rPr>
            <w:color w:val="222222"/>
            <w:shd w:val="clear" w:color="auto" w:fill="FFFFFF"/>
          </w:rPr>
          <w:delText xml:space="preserve"> </w:delText>
        </w:r>
      </w:del>
      <w:ins w:id="540" w:author="Blair Hu" w:date="2018-06-14T12:40:00Z">
        <w:r w:rsidR="006F49A6">
          <w:rPr>
            <w:color w:val="222222"/>
            <w:shd w:val="clear" w:color="auto" w:fill="FFFFFF"/>
          </w:rPr>
          <w:t xml:space="preserve">segmenting the </w:t>
        </w:r>
      </w:ins>
      <w:del w:id="541" w:author="Blair Hu" w:date="2018-06-14T12:40:00Z">
        <w:r w:rsidR="0077754A" w:rsidDel="006F49A6">
          <w:rPr>
            <w:color w:val="222222"/>
            <w:shd w:val="clear" w:color="auto" w:fill="FFFFFF"/>
          </w:rPr>
          <w:delText xml:space="preserve">the </w:delText>
        </w:r>
      </w:del>
      <w:del w:id="542" w:author="Nili Krausz" w:date="2018-06-04T14:31:00Z">
        <w:r w:rsidR="00B27956" w:rsidDel="00CD3009">
          <w:rPr>
            <w:color w:val="222222"/>
            <w:shd w:val="clear" w:color="auto" w:fill="FFFFFF"/>
          </w:rPr>
          <w:delText>left</w:delText>
        </w:r>
        <w:r w:rsidR="0077754A" w:rsidDel="00CD3009">
          <w:rPr>
            <w:color w:val="222222"/>
            <w:shd w:val="clear" w:color="auto" w:fill="FFFFFF"/>
          </w:rPr>
          <w:delText xml:space="preserve"> </w:delText>
        </w:r>
      </w:del>
      <w:r w:rsidR="0077754A">
        <w:rPr>
          <w:color w:val="222222"/>
          <w:shd w:val="clear" w:color="auto" w:fill="FFFFFF"/>
        </w:rPr>
        <w:t>leg</w:t>
      </w:r>
      <w:ins w:id="543" w:author="Blair Hu" w:date="2018-06-14T13:55:00Z">
        <w:r w:rsidR="00EC02E8">
          <w:rPr>
            <w:color w:val="222222"/>
            <w:shd w:val="clear" w:color="auto" w:fill="FFFFFF"/>
          </w:rPr>
          <w:t xml:space="preserve"> from the visual scene</w:t>
        </w:r>
      </w:ins>
      <w:ins w:id="544" w:author="Nili Krausz" w:date="2018-06-26T15:18:00Z">
        <w:r w:rsidR="00032911">
          <w:rPr>
            <w:color w:val="222222"/>
            <w:shd w:val="clear" w:color="auto" w:fill="FFFFFF"/>
          </w:rPr>
          <w:t xml:space="preserve"> (Figure 2)</w:t>
        </w:r>
      </w:ins>
      <w:del w:id="545" w:author="Blair Hu" w:date="2018-06-14T12:40:00Z">
        <w:r w:rsidR="0077754A" w:rsidDel="006F49A6">
          <w:rPr>
            <w:color w:val="222222"/>
            <w:shd w:val="clear" w:color="auto" w:fill="FFFFFF"/>
          </w:rPr>
          <w:delText xml:space="preserve"> segmentation</w:delText>
        </w:r>
      </w:del>
      <w:r w:rsidR="0077754A">
        <w:rPr>
          <w:color w:val="222222"/>
          <w:shd w:val="clear" w:color="auto" w:fill="FFFFFF"/>
        </w:rPr>
        <w:t>.</w:t>
      </w:r>
    </w:p>
    <w:p w:rsidR="00D35F2F" w:rsidDel="00D35F2F" w:rsidRDefault="007E1BC9">
      <w:pPr>
        <w:spacing w:after="60" w:line="228" w:lineRule="auto"/>
        <w:jc w:val="both"/>
        <w:rPr>
          <w:del w:id="546" w:author="Nili Krausz" w:date="2018-06-20T13:19:00Z"/>
          <w:color w:val="222222"/>
          <w:shd w:val="clear" w:color="auto" w:fill="FFFFFF"/>
        </w:rPr>
        <w:pPrChange w:id="547" w:author="Nili Krausz" w:date="2018-06-20T15:33:00Z">
          <w:pPr>
            <w:spacing w:before="40" w:after="40"/>
            <w:jc w:val="both"/>
          </w:pPr>
        </w:pPrChange>
      </w:pPr>
      <w:ins w:id="548" w:author="Nili Krausz" w:date="2018-06-26T13:39:00Z">
        <w:r>
          <w:rPr>
            <w:color w:val="222222"/>
            <w:shd w:val="clear" w:color="auto" w:fill="FFFFFF"/>
          </w:rPr>
          <w:t xml:space="preserve">a) </w:t>
        </w:r>
      </w:ins>
      <w:del w:id="549" w:author="Nili Krausz" w:date="2018-06-20T14:26:00Z">
        <w:r w:rsidR="0077754A" w:rsidDel="008F11E7">
          <w:rPr>
            <w:color w:val="222222"/>
            <w:shd w:val="clear" w:color="auto" w:fill="FFFFFF"/>
          </w:rPr>
          <w:delText xml:space="preserve"> </w:delText>
        </w:r>
      </w:del>
    </w:p>
    <w:p w:rsidR="00032911" w:rsidRDefault="005B6690">
      <w:pPr>
        <w:spacing w:after="60" w:line="228" w:lineRule="auto"/>
        <w:ind w:firstLine="202"/>
        <w:jc w:val="both"/>
        <w:rPr>
          <w:ins w:id="550" w:author="Nili Krausz" w:date="2018-06-26T15:17:00Z"/>
          <w:color w:val="222222"/>
          <w:shd w:val="clear" w:color="auto" w:fill="FFFFFF"/>
        </w:rPr>
      </w:pPr>
      <w:r>
        <w:rPr>
          <w:i/>
        </w:rPr>
        <w:t>Right</w:t>
      </w:r>
      <w:r w:rsidR="006E660A">
        <w:rPr>
          <w:i/>
        </w:rPr>
        <w:t xml:space="preserve"> leg</w:t>
      </w:r>
      <w:r w:rsidR="006E660A" w:rsidRPr="00843318">
        <w:rPr>
          <w:i/>
        </w:rPr>
        <w:t>:</w:t>
      </w:r>
      <w:r w:rsidR="00743923">
        <w:rPr>
          <w:i/>
        </w:rPr>
        <w:t xml:space="preserve"> </w:t>
      </w:r>
      <w:r w:rsidR="0077754A">
        <w:rPr>
          <w:color w:val="222222"/>
          <w:shd w:val="clear" w:color="auto" w:fill="FFFFFF"/>
        </w:rPr>
        <w:t xml:space="preserve">Although the </w:t>
      </w:r>
      <w:r w:rsidR="00B27956">
        <w:rPr>
          <w:color w:val="222222"/>
          <w:shd w:val="clear" w:color="auto" w:fill="FFFFFF"/>
        </w:rPr>
        <w:t>right</w:t>
      </w:r>
      <w:r w:rsidR="0077754A">
        <w:rPr>
          <w:color w:val="222222"/>
          <w:shd w:val="clear" w:color="auto" w:fill="FFFFFF"/>
        </w:rPr>
        <w:t xml:space="preserve"> leg </w:t>
      </w:r>
      <w:del w:id="551" w:author="Nili Krausz" w:date="2018-06-04T14:31:00Z">
        <w:r w:rsidR="0077754A" w:rsidDel="00CD3009">
          <w:rPr>
            <w:color w:val="222222"/>
            <w:shd w:val="clear" w:color="auto" w:fill="FFFFFF"/>
          </w:rPr>
          <w:delText xml:space="preserve">is </w:delText>
        </w:r>
      </w:del>
      <w:ins w:id="552" w:author="Nili Krausz" w:date="2018-06-04T14:31:00Z">
        <w:r w:rsidR="00CD3009">
          <w:rPr>
            <w:color w:val="222222"/>
            <w:shd w:val="clear" w:color="auto" w:fill="FFFFFF"/>
          </w:rPr>
          <w:t xml:space="preserve">was </w:t>
        </w:r>
      </w:ins>
      <w:r w:rsidR="0077754A">
        <w:rPr>
          <w:color w:val="222222"/>
          <w:shd w:val="clear" w:color="auto" w:fill="FFFFFF"/>
        </w:rPr>
        <w:t>not in the camera’s field of view, information about the movement of the environment (</w:t>
      </w:r>
      <w:r w:rsidR="0077754A" w:rsidRPr="00600D94">
        <w:rPr>
          <w:i/>
          <w:color w:val="222222"/>
          <w:shd w:val="clear" w:color="auto" w:fill="FFFFFF"/>
        </w:rPr>
        <w:t>i.e.</w:t>
      </w:r>
      <w:r w:rsidR="0077754A">
        <w:rPr>
          <w:color w:val="222222"/>
          <w:shd w:val="clear" w:color="auto" w:fill="FFFFFF"/>
        </w:rPr>
        <w:t xml:space="preserve"> ground plane) </w:t>
      </w:r>
      <w:del w:id="553" w:author="Nili Krausz" w:date="2018-06-04T14:31:00Z">
        <w:r w:rsidR="0077754A" w:rsidDel="00CD3009">
          <w:rPr>
            <w:color w:val="222222"/>
            <w:shd w:val="clear" w:color="auto" w:fill="FFFFFF"/>
          </w:rPr>
          <w:delText xml:space="preserve">can </w:delText>
        </w:r>
      </w:del>
      <w:ins w:id="554" w:author="Nili Krausz" w:date="2018-06-04T14:31:00Z">
        <w:del w:id="555" w:author="Blair Hu" w:date="2018-06-14T14:12:00Z">
          <w:r w:rsidR="00CD3009" w:rsidDel="00A8062C">
            <w:rPr>
              <w:color w:val="222222"/>
              <w:shd w:val="clear" w:color="auto" w:fill="FFFFFF"/>
            </w:rPr>
            <w:delText>could</w:delText>
          </w:r>
        </w:del>
      </w:ins>
      <w:ins w:id="556" w:author="Blair Hu" w:date="2018-06-14T14:12:00Z">
        <w:r w:rsidR="00A8062C">
          <w:rPr>
            <w:color w:val="222222"/>
            <w:shd w:val="clear" w:color="auto" w:fill="FFFFFF"/>
          </w:rPr>
          <w:t>can</w:t>
        </w:r>
      </w:ins>
      <w:ins w:id="557" w:author="Nili Krausz" w:date="2018-06-04T14:31:00Z">
        <w:r w:rsidR="00CD3009">
          <w:rPr>
            <w:color w:val="222222"/>
            <w:shd w:val="clear" w:color="auto" w:fill="FFFFFF"/>
          </w:rPr>
          <w:t xml:space="preserve"> </w:t>
        </w:r>
      </w:ins>
      <w:r w:rsidR="0077754A">
        <w:rPr>
          <w:color w:val="222222"/>
          <w:shd w:val="clear" w:color="auto" w:fill="FFFFFF"/>
        </w:rPr>
        <w:t>be used for gait segmentation. During stance</w:t>
      </w:r>
      <w:r w:rsidR="00600D94">
        <w:rPr>
          <w:color w:val="222222"/>
          <w:shd w:val="clear" w:color="auto" w:fill="FFFFFF"/>
        </w:rPr>
        <w:t>, the leg rolls over the foot; t</w:t>
      </w:r>
      <w:r w:rsidR="0077754A">
        <w:rPr>
          <w:color w:val="222222"/>
          <w:shd w:val="clear" w:color="auto" w:fill="FFFFFF"/>
        </w:rPr>
        <w:t xml:space="preserve">hus, changes in </w:t>
      </w:r>
      <w:r w:rsidR="00600D94">
        <w:rPr>
          <w:color w:val="222222"/>
          <w:shd w:val="clear" w:color="auto" w:fill="FFFFFF"/>
        </w:rPr>
        <w:t>leg</w:t>
      </w:r>
      <w:r w:rsidR="0077754A">
        <w:rPr>
          <w:color w:val="222222"/>
          <w:shd w:val="clear" w:color="auto" w:fill="FFFFFF"/>
        </w:rPr>
        <w:t xml:space="preserve"> orientation result in rotation of the environment relative to the </w:t>
      </w:r>
      <w:del w:id="558" w:author="Nili Krausz" w:date="2018-06-07T14:26:00Z">
        <w:r w:rsidR="00600D94" w:rsidDel="00325603">
          <w:rPr>
            <w:color w:val="222222"/>
            <w:shd w:val="clear" w:color="auto" w:fill="FFFFFF"/>
          </w:rPr>
          <w:delText xml:space="preserve">global </w:delText>
        </w:r>
      </w:del>
      <w:ins w:id="559" w:author="Nili Krausz" w:date="2018-06-07T14:26:00Z">
        <w:r w:rsidR="00325603">
          <w:rPr>
            <w:color w:val="222222"/>
            <w:shd w:val="clear" w:color="auto" w:fill="FFFFFF"/>
          </w:rPr>
          <w:t xml:space="preserve">camera </w:t>
        </w:r>
      </w:ins>
      <w:r w:rsidR="0077754A">
        <w:rPr>
          <w:color w:val="222222"/>
          <w:shd w:val="clear" w:color="auto" w:fill="FFFFFF"/>
        </w:rPr>
        <w:t>reference frame. Th</w:t>
      </w:r>
      <w:ins w:id="560" w:author="Blair Hu" w:date="2018-06-14T12:58:00Z">
        <w:r w:rsidR="004260E3">
          <w:rPr>
            <w:color w:val="222222"/>
            <w:shd w:val="clear" w:color="auto" w:fill="FFFFFF"/>
          </w:rPr>
          <w:t>e</w:t>
        </w:r>
      </w:ins>
      <w:del w:id="561" w:author="Blair Hu" w:date="2018-06-14T12:58:00Z">
        <w:r w:rsidR="0077754A" w:rsidDel="004260E3">
          <w:rPr>
            <w:color w:val="222222"/>
            <w:shd w:val="clear" w:color="auto" w:fill="FFFFFF"/>
          </w:rPr>
          <w:delText>is</w:delText>
        </w:r>
      </w:del>
      <w:ins w:id="562" w:author="Blair Hu" w:date="2018-06-14T12:58:00Z">
        <w:r w:rsidR="00DC66E2">
          <w:rPr>
            <w:color w:val="222222"/>
            <w:shd w:val="clear" w:color="auto" w:fill="FFFFFF"/>
          </w:rPr>
          <w:t>refore, the</w:t>
        </w:r>
      </w:ins>
      <w:r w:rsidR="0077754A">
        <w:rPr>
          <w:color w:val="222222"/>
          <w:shd w:val="clear" w:color="auto" w:fill="FFFFFF"/>
        </w:rPr>
        <w:t xml:space="preserve"> </w:t>
      </w:r>
      <w:ins w:id="563" w:author="Blair Hu" w:date="2018-06-14T12:58:00Z">
        <w:r w:rsidR="007A5E55">
          <w:rPr>
            <w:color w:val="222222"/>
            <w:shd w:val="clear" w:color="auto" w:fill="FFFFFF"/>
          </w:rPr>
          <w:t xml:space="preserve">degree of </w:t>
        </w:r>
      </w:ins>
      <w:r w:rsidR="00600D94">
        <w:rPr>
          <w:color w:val="222222"/>
          <w:shd w:val="clear" w:color="auto" w:fill="FFFFFF"/>
        </w:rPr>
        <w:t xml:space="preserve">rotation </w:t>
      </w:r>
      <w:r w:rsidR="0077754A">
        <w:rPr>
          <w:color w:val="222222"/>
          <w:shd w:val="clear" w:color="auto" w:fill="FFFFFF"/>
        </w:rPr>
        <w:t xml:space="preserve">can be used to </w:t>
      </w:r>
      <w:del w:id="564" w:author="Blair Hu" w:date="2018-06-14T12:55:00Z">
        <w:r w:rsidR="0077754A" w:rsidDel="00903FEB">
          <w:rPr>
            <w:color w:val="222222"/>
            <w:shd w:val="clear" w:color="auto" w:fill="FFFFFF"/>
          </w:rPr>
          <w:delText xml:space="preserve">estimate </w:delText>
        </w:r>
      </w:del>
      <w:ins w:id="565" w:author="Blair Hu" w:date="2018-06-14T12:55:00Z">
        <w:r w:rsidR="00903FEB">
          <w:rPr>
            <w:color w:val="222222"/>
            <w:shd w:val="clear" w:color="auto" w:fill="FFFFFF"/>
          </w:rPr>
          <w:t xml:space="preserve">infer </w:t>
        </w:r>
      </w:ins>
      <w:r w:rsidR="0077754A">
        <w:rPr>
          <w:color w:val="222222"/>
          <w:shd w:val="clear" w:color="auto" w:fill="FFFFFF"/>
        </w:rPr>
        <w:t xml:space="preserve">whether the </w:t>
      </w:r>
      <w:r w:rsidR="00B27956">
        <w:rPr>
          <w:color w:val="222222"/>
          <w:shd w:val="clear" w:color="auto" w:fill="FFFFFF"/>
        </w:rPr>
        <w:t>right</w:t>
      </w:r>
      <w:r w:rsidR="0077754A">
        <w:rPr>
          <w:color w:val="222222"/>
          <w:shd w:val="clear" w:color="auto" w:fill="FFFFFF"/>
        </w:rPr>
        <w:t xml:space="preserve"> </w:t>
      </w:r>
      <w:ins w:id="566" w:author="Blair Hu" w:date="2018-06-14T12:49:00Z">
        <w:r w:rsidR="00F82344">
          <w:rPr>
            <w:color w:val="222222"/>
            <w:shd w:val="clear" w:color="auto" w:fill="FFFFFF"/>
          </w:rPr>
          <w:t>(</w:t>
        </w:r>
        <w:del w:id="567" w:author="Nili Krausz" w:date="2018-06-26T15:25:00Z">
          <w:r w:rsidR="00F82344" w:rsidDel="007B7578">
            <w:rPr>
              <w:color w:val="222222"/>
              <w:shd w:val="clear" w:color="auto" w:fill="FFFFFF"/>
            </w:rPr>
            <w:delText>i</w:delText>
          </w:r>
        </w:del>
      </w:ins>
      <w:ins w:id="568" w:author="Nili Krausz" w:date="2018-06-26T15:25:00Z">
        <w:r w:rsidR="007B7578">
          <w:rPr>
            <w:color w:val="222222"/>
            <w:shd w:val="clear" w:color="auto" w:fill="FFFFFF"/>
          </w:rPr>
          <w:t>ipsilateral</w:t>
        </w:r>
      </w:ins>
      <w:ins w:id="569" w:author="Blair Hu" w:date="2018-06-14T12:49:00Z">
        <w:del w:id="570" w:author="Nili Krausz" w:date="2018-06-26T15:24:00Z">
          <w:r w:rsidR="00F82344" w:rsidDel="007B7578">
            <w:rPr>
              <w:color w:val="222222"/>
              <w:shd w:val="clear" w:color="auto" w:fill="FFFFFF"/>
            </w:rPr>
            <w:delText>psilateral</w:delText>
          </w:r>
        </w:del>
        <w:r w:rsidR="00F82344">
          <w:rPr>
            <w:color w:val="222222"/>
            <w:shd w:val="clear" w:color="auto" w:fill="FFFFFF"/>
          </w:rPr>
          <w:t xml:space="preserve">) </w:t>
        </w:r>
      </w:ins>
      <w:r w:rsidR="0077754A">
        <w:rPr>
          <w:color w:val="222222"/>
          <w:shd w:val="clear" w:color="auto" w:fill="FFFFFF"/>
        </w:rPr>
        <w:t xml:space="preserve">leg is in stance or </w:t>
      </w:r>
      <w:r w:rsidR="0077754A" w:rsidRPr="00E630E3">
        <w:rPr>
          <w:color w:val="222222"/>
          <w:shd w:val="clear" w:color="auto" w:fill="FFFFFF"/>
        </w:rPr>
        <w:t xml:space="preserve">swing </w:t>
      </w:r>
      <w:ins w:id="571" w:author="Blair Hu" w:date="2018-06-14T12:55:00Z">
        <w:r w:rsidR="00496174">
          <w:rPr>
            <w:color w:val="222222"/>
            <w:shd w:val="clear" w:color="auto" w:fill="FFFFFF"/>
          </w:rPr>
          <w:t xml:space="preserve">phase </w:t>
        </w:r>
      </w:ins>
      <w:r w:rsidR="0077754A" w:rsidRPr="00E630E3">
        <w:rPr>
          <w:color w:val="222222"/>
          <w:shd w:val="clear" w:color="auto" w:fill="FFFFFF"/>
        </w:rPr>
        <w:t>(</w:t>
      </w:r>
      <w:r w:rsidR="00EA4BAF">
        <w:rPr>
          <w:color w:val="222222"/>
          <w:shd w:val="clear" w:color="auto" w:fill="FFFFFF"/>
        </w:rPr>
        <w:t xml:space="preserve">Figure </w:t>
      </w:r>
      <w:del w:id="572" w:author="Nili Krausz" w:date="2018-06-26T13:40:00Z">
        <w:r w:rsidR="00046B97" w:rsidDel="007E1BC9">
          <w:rPr>
            <w:color w:val="222222"/>
            <w:shd w:val="clear" w:color="auto" w:fill="FFFFFF"/>
          </w:rPr>
          <w:delText>2</w:delText>
        </w:r>
      </w:del>
      <w:ins w:id="573" w:author="Nili Krausz" w:date="2018-06-26T15:18:00Z">
        <w:r w:rsidR="00032911">
          <w:rPr>
            <w:color w:val="222222"/>
            <w:shd w:val="clear" w:color="auto" w:fill="FFFFFF"/>
          </w:rPr>
          <w:t>2</w:t>
        </w:r>
      </w:ins>
      <w:ins w:id="574" w:author="Nili Krausz" w:date="2018-06-26T13:40:00Z">
        <w:r w:rsidR="007E1BC9">
          <w:rPr>
            <w:color w:val="222222"/>
            <w:shd w:val="clear" w:color="auto" w:fill="FFFFFF"/>
          </w:rPr>
          <w:t>a</w:t>
        </w:r>
      </w:ins>
      <w:r w:rsidR="0077754A" w:rsidRPr="00E630E3">
        <w:rPr>
          <w:color w:val="222222"/>
          <w:shd w:val="clear" w:color="auto" w:fill="FFFFFF"/>
        </w:rPr>
        <w:t xml:space="preserve">). </w:t>
      </w:r>
      <w:ins w:id="575" w:author="Nili Krausz" w:date="2018-06-12T16:27:00Z">
        <w:del w:id="576" w:author="Blair Hu" w:date="2018-06-14T12:58:00Z">
          <w:r w:rsidR="00134DD4" w:rsidDel="00A81E22">
            <w:rPr>
              <w:color w:val="222222"/>
              <w:shd w:val="clear" w:color="auto" w:fill="FFFFFF"/>
            </w:rPr>
            <w:delText xml:space="preserve">To estimate this rotation, </w:delText>
          </w:r>
        </w:del>
      </w:ins>
      <w:del w:id="577" w:author="Blair Hu" w:date="2018-06-14T12:58:00Z">
        <w:r w:rsidR="00AA6BC2" w:rsidDel="00A81E22">
          <w:rPr>
            <w:color w:val="222222"/>
            <w:shd w:val="clear" w:color="auto" w:fill="FFFFFF"/>
          </w:rPr>
          <w:delText xml:space="preserve">We </w:delText>
        </w:r>
      </w:del>
      <w:ins w:id="578" w:author="Nili Krausz" w:date="2018-06-12T16:28:00Z">
        <w:del w:id="579" w:author="Blair Hu" w:date="2018-06-14T12:58:00Z">
          <w:r w:rsidR="00134DD4" w:rsidDel="00A81E22">
            <w:rPr>
              <w:color w:val="222222"/>
              <w:shd w:val="clear" w:color="auto" w:fill="FFFFFF"/>
            </w:rPr>
            <w:delText xml:space="preserve">we </w:delText>
          </w:r>
        </w:del>
      </w:ins>
      <w:ins w:id="580" w:author="Blair Hu" w:date="2018-06-14T12:58:00Z">
        <w:r w:rsidR="00A81E22">
          <w:rPr>
            <w:color w:val="222222"/>
            <w:shd w:val="clear" w:color="auto" w:fill="FFFFFF"/>
          </w:rPr>
          <w:t xml:space="preserve">First, we determined </w:t>
        </w:r>
      </w:ins>
      <w:del w:id="581" w:author="Blair Hu" w:date="2018-06-14T12:59:00Z">
        <w:r w:rsidR="00AA6BC2" w:rsidDel="00A81E22">
          <w:rPr>
            <w:color w:val="222222"/>
            <w:shd w:val="clear" w:color="auto" w:fill="FFFFFF"/>
          </w:rPr>
          <w:delText xml:space="preserve">first </w:delText>
        </w:r>
      </w:del>
      <w:del w:id="582" w:author="Blair Hu" w:date="2018-06-14T12:51:00Z">
        <w:r w:rsidR="00AA6BC2" w:rsidDel="009F1FA4">
          <w:rPr>
            <w:color w:val="222222"/>
            <w:shd w:val="clear" w:color="auto" w:fill="FFFFFF"/>
          </w:rPr>
          <w:delText xml:space="preserve">had to </w:delText>
        </w:r>
      </w:del>
      <w:ins w:id="583" w:author="Blair Hu" w:date="2018-06-14T12:59:00Z">
        <w:r w:rsidR="00A81E22">
          <w:rPr>
            <w:color w:val="222222"/>
            <w:shd w:val="clear" w:color="auto" w:fill="FFFFFF"/>
          </w:rPr>
          <w:t xml:space="preserve">that </w:t>
        </w:r>
      </w:ins>
      <w:del w:id="584" w:author="Blair Hu" w:date="2018-06-14T12:51:00Z">
        <w:r w:rsidR="00AA6BC2" w:rsidDel="009F1FA4">
          <w:rPr>
            <w:color w:val="222222"/>
            <w:shd w:val="clear" w:color="auto" w:fill="FFFFFF"/>
          </w:rPr>
          <w:delText xml:space="preserve">remove </w:delText>
        </w:r>
      </w:del>
      <w:r w:rsidR="0077754A">
        <w:rPr>
          <w:color w:val="222222"/>
          <w:shd w:val="clear" w:color="auto" w:fill="FFFFFF"/>
        </w:rPr>
        <w:t xml:space="preserve">the initial </w:t>
      </w:r>
      <w:del w:id="585" w:author="Blair Hu" w:date="2018-06-14T12:54:00Z">
        <w:r w:rsidR="0077754A" w:rsidDel="006C23A7">
          <w:rPr>
            <w:color w:val="222222"/>
            <w:shd w:val="clear" w:color="auto" w:fill="FFFFFF"/>
          </w:rPr>
          <w:delText xml:space="preserve">rotation </w:delText>
        </w:r>
      </w:del>
      <w:ins w:id="586" w:author="Blair Hu" w:date="2018-06-14T12:54:00Z">
        <w:r w:rsidR="006C23A7">
          <w:rPr>
            <w:color w:val="222222"/>
            <w:shd w:val="clear" w:color="auto" w:fill="FFFFFF"/>
          </w:rPr>
          <w:t xml:space="preserve">tilt </w:t>
        </w:r>
      </w:ins>
      <w:r w:rsidR="0077754A">
        <w:rPr>
          <w:color w:val="222222"/>
          <w:shd w:val="clear" w:color="auto" w:fill="FFFFFF"/>
        </w:rPr>
        <w:t>of the environment</w:t>
      </w:r>
      <w:ins w:id="587" w:author="Blair Hu" w:date="2018-06-14T12:54:00Z">
        <w:r w:rsidR="006C23A7">
          <w:rPr>
            <w:color w:val="222222"/>
            <w:shd w:val="clear" w:color="auto" w:fill="FFFFFF"/>
          </w:rPr>
          <w:t xml:space="preserve"> due to </w:t>
        </w:r>
      </w:ins>
      <w:ins w:id="588" w:author="Blair Hu" w:date="2018-06-14T14:13:00Z">
        <w:r w:rsidR="00B543A0">
          <w:rPr>
            <w:color w:val="222222"/>
            <w:shd w:val="clear" w:color="auto" w:fill="FFFFFF"/>
          </w:rPr>
          <w:t>camera</w:t>
        </w:r>
      </w:ins>
      <w:ins w:id="589" w:author="Blair Hu" w:date="2018-06-14T12:54:00Z">
        <w:r w:rsidR="006C23A7">
          <w:rPr>
            <w:color w:val="222222"/>
            <w:shd w:val="clear" w:color="auto" w:fill="FFFFFF"/>
          </w:rPr>
          <w:t xml:space="preserve"> position</w:t>
        </w:r>
      </w:ins>
      <w:ins w:id="590" w:author="Blair Hu" w:date="2018-06-14T13:01:00Z">
        <w:r w:rsidR="00F714E2">
          <w:rPr>
            <w:color w:val="222222"/>
            <w:shd w:val="clear" w:color="auto" w:fill="FFFFFF"/>
          </w:rPr>
          <w:t>ing</w:t>
        </w:r>
      </w:ins>
      <w:r w:rsidR="0077754A">
        <w:rPr>
          <w:color w:val="222222"/>
          <w:shd w:val="clear" w:color="auto" w:fill="FFFFFF"/>
        </w:rPr>
        <w:t xml:space="preserve"> </w:t>
      </w:r>
      <w:ins w:id="591" w:author="Blair Hu" w:date="2018-06-14T12:53:00Z">
        <w:r w:rsidR="00A81E22">
          <w:rPr>
            <w:color w:val="222222"/>
            <w:shd w:val="clear" w:color="auto" w:fill="FFFFFF"/>
          </w:rPr>
          <w:t xml:space="preserve">was </w:t>
        </w:r>
        <w:r w:rsidR="00537CE7">
          <w:rPr>
            <w:color w:val="222222"/>
            <w:shd w:val="clear" w:color="auto" w:fill="FFFFFF"/>
          </w:rPr>
          <w:t xml:space="preserve">approximately 30° </w:t>
        </w:r>
      </w:ins>
      <w:ins w:id="592" w:author="Blair Hu" w:date="2018-06-14T12:59:00Z">
        <w:r w:rsidR="00A81E22">
          <w:rPr>
            <w:color w:val="222222"/>
            <w:shd w:val="clear" w:color="auto" w:fill="FFFFFF"/>
          </w:rPr>
          <w:t>(</w:t>
        </w:r>
      </w:ins>
      <w:ins w:id="593" w:author="Blair Hu" w:date="2018-06-14T12:53:00Z">
        <w:r w:rsidR="00537CE7">
          <w:rPr>
            <w:color w:val="222222"/>
            <w:shd w:val="clear" w:color="auto" w:fill="FFFFFF"/>
          </w:rPr>
          <w:t>based on the ground orientation during a standing trial for which the subject remained stationary)</w:t>
        </w:r>
      </w:ins>
      <w:del w:id="594" w:author="Blair Hu" w:date="2018-06-14T12:54:00Z">
        <w:r w:rsidR="00AA6BC2" w:rsidDel="006C23A7">
          <w:rPr>
            <w:color w:val="222222"/>
            <w:shd w:val="clear" w:color="auto" w:fill="FFFFFF"/>
          </w:rPr>
          <w:delText>because t</w:delText>
        </w:r>
        <w:r w:rsidR="0077754A" w:rsidDel="006C23A7">
          <w:rPr>
            <w:color w:val="222222"/>
            <w:shd w:val="clear" w:color="auto" w:fill="FFFFFF"/>
          </w:rPr>
          <w:delText xml:space="preserve">he sensor </w:delText>
        </w:r>
        <w:r w:rsidR="00AA6BC2" w:rsidDel="006C23A7">
          <w:rPr>
            <w:color w:val="222222"/>
            <w:shd w:val="clear" w:color="auto" w:fill="FFFFFF"/>
          </w:rPr>
          <w:delText xml:space="preserve">was tilted </w:delText>
        </w:r>
      </w:del>
      <w:ins w:id="595" w:author="Nili Krausz" w:date="2018-06-07T14:26:00Z">
        <w:del w:id="596" w:author="Blair Hu" w:date="2018-06-14T12:52:00Z">
          <w:r w:rsidR="00325603" w:rsidDel="00DF5AA2">
            <w:rPr>
              <w:color w:val="222222"/>
              <w:shd w:val="clear" w:color="auto" w:fill="FFFFFF"/>
            </w:rPr>
            <w:delText xml:space="preserve">positioned at an approximate tilt of </w:delText>
          </w:r>
        </w:del>
      </w:ins>
      <w:del w:id="597" w:author="Blair Hu" w:date="2018-06-14T12:54:00Z">
        <w:r w:rsidR="00AA6BC2" w:rsidDel="006C23A7">
          <w:rPr>
            <w:color w:val="222222"/>
            <w:shd w:val="clear" w:color="auto" w:fill="FFFFFF"/>
          </w:rPr>
          <w:delText>toward the ground by</w:delText>
        </w:r>
        <w:r w:rsidR="00552B58" w:rsidDel="006C23A7">
          <w:rPr>
            <w:color w:val="222222"/>
            <w:shd w:val="clear" w:color="auto" w:fill="FFFFFF"/>
          </w:rPr>
          <w:delText xml:space="preserve"> 30°</w:delText>
        </w:r>
      </w:del>
      <w:r w:rsidR="005B78B2">
        <w:rPr>
          <w:color w:val="222222"/>
          <w:shd w:val="clear" w:color="auto" w:fill="FFFFFF"/>
        </w:rPr>
        <w:t xml:space="preserve">. </w:t>
      </w:r>
      <w:ins w:id="598" w:author="Blair Hu" w:date="2018-06-14T14:13:00Z">
        <w:r w:rsidR="004F4794">
          <w:rPr>
            <w:color w:val="222222"/>
            <w:shd w:val="clear" w:color="auto" w:fill="FFFFFF"/>
          </w:rPr>
          <w:t>To remove this initial rotation from the original point clouds, w</w:t>
        </w:r>
      </w:ins>
      <w:ins w:id="599" w:author="Blair Hu" w:date="2018-06-14T13:01:00Z">
        <w:r w:rsidR="002753CA">
          <w:rPr>
            <w:color w:val="222222"/>
            <w:shd w:val="clear" w:color="auto" w:fill="FFFFFF"/>
          </w:rPr>
          <w:t xml:space="preserve">e </w:t>
        </w:r>
      </w:ins>
      <w:ins w:id="600" w:author="Blair Hu" w:date="2018-06-14T12:59:00Z">
        <w:r w:rsidR="00A81E22">
          <w:rPr>
            <w:color w:val="222222"/>
            <w:shd w:val="clear" w:color="auto" w:fill="FFFFFF"/>
          </w:rPr>
          <w:t xml:space="preserve">applied an </w:t>
        </w:r>
      </w:ins>
      <w:del w:id="601" w:author="Blair Hu" w:date="2018-06-14T12:53:00Z">
        <w:r w:rsidR="005B78B2" w:rsidDel="00537CE7">
          <w:rPr>
            <w:color w:val="222222"/>
            <w:shd w:val="clear" w:color="auto" w:fill="FFFFFF"/>
          </w:rPr>
          <w:delText>This angle was</w:delText>
        </w:r>
        <w:r w:rsidR="00AA6BC2" w:rsidDel="00537CE7">
          <w:rPr>
            <w:color w:val="222222"/>
            <w:shd w:val="clear" w:color="auto" w:fill="FFFFFF"/>
          </w:rPr>
          <w:delText xml:space="preserve"> d</w:delText>
        </w:r>
        <w:r w:rsidR="0077754A" w:rsidDel="00537CE7">
          <w:rPr>
            <w:color w:val="222222"/>
            <w:shd w:val="clear" w:color="auto" w:fill="FFFFFF"/>
          </w:rPr>
          <w:delText>etermin</w:delText>
        </w:r>
        <w:r w:rsidR="00AA6BC2" w:rsidDel="00537CE7">
          <w:rPr>
            <w:color w:val="222222"/>
            <w:shd w:val="clear" w:color="auto" w:fill="FFFFFF"/>
          </w:rPr>
          <w:delText>ed</w:delText>
        </w:r>
        <w:r w:rsidR="00BF1900" w:rsidDel="00537CE7">
          <w:rPr>
            <w:color w:val="222222"/>
            <w:shd w:val="clear" w:color="auto" w:fill="FFFFFF"/>
          </w:rPr>
          <w:delText xml:space="preserve"> </w:delText>
        </w:r>
        <w:r w:rsidR="00AA6BC2" w:rsidDel="00537CE7">
          <w:rPr>
            <w:color w:val="222222"/>
            <w:shd w:val="clear" w:color="auto" w:fill="FFFFFF"/>
          </w:rPr>
          <w:delText xml:space="preserve">from </w:delText>
        </w:r>
        <w:r w:rsidR="005B78B2" w:rsidDel="00537CE7">
          <w:rPr>
            <w:color w:val="222222"/>
            <w:shd w:val="clear" w:color="auto" w:fill="FFFFFF"/>
          </w:rPr>
          <w:delText xml:space="preserve">the orientation of the ground </w:delText>
        </w:r>
        <w:r w:rsidR="00BF1900" w:rsidDel="00537CE7">
          <w:rPr>
            <w:color w:val="222222"/>
            <w:shd w:val="clear" w:color="auto" w:fill="FFFFFF"/>
          </w:rPr>
          <w:delText>during the standing period at the beginning of each trial</w:delText>
        </w:r>
      </w:del>
      <w:ins w:id="602" w:author="Nili Krausz" w:date="2018-06-12T16:28:00Z">
        <w:del w:id="603" w:author="Blair Hu" w:date="2018-06-14T12:53:00Z">
          <w:r w:rsidR="00134DD4" w:rsidDel="00537CE7">
            <w:rPr>
              <w:color w:val="222222"/>
              <w:shd w:val="clear" w:color="auto" w:fill="FFFFFF"/>
            </w:rPr>
            <w:delText>a standing trial in which the subject remained stationary</w:delText>
          </w:r>
        </w:del>
      </w:ins>
      <w:del w:id="604" w:author="Blair Hu" w:date="2018-06-14T12:53:00Z">
        <w:r w:rsidR="005B78B2" w:rsidDel="00537CE7">
          <w:rPr>
            <w:color w:val="222222"/>
            <w:shd w:val="clear" w:color="auto" w:fill="FFFFFF"/>
          </w:rPr>
          <w:delText xml:space="preserve">. </w:delText>
        </w:r>
      </w:del>
      <w:del w:id="605" w:author="Blair Hu" w:date="2018-06-14T13:00:00Z">
        <w:r w:rsidR="005B78B2" w:rsidDel="00A81E22">
          <w:rPr>
            <w:color w:val="222222"/>
            <w:shd w:val="clear" w:color="auto" w:fill="FFFFFF"/>
          </w:rPr>
          <w:delText>We</w:delText>
        </w:r>
      </w:del>
      <w:ins w:id="606" w:author="Nili Krausz" w:date="2018-06-12T16:36:00Z">
        <w:del w:id="607" w:author="Blair Hu" w:date="2018-06-14T13:00:00Z">
          <w:r w:rsidR="00134DD4" w:rsidDel="00A81E22">
            <w:rPr>
              <w:color w:val="222222"/>
              <w:shd w:val="clear" w:color="auto" w:fill="FFFFFF"/>
            </w:rPr>
            <w:delText xml:space="preserve"> then rotated the original point clouds</w:delText>
          </w:r>
        </w:del>
      </w:ins>
      <w:del w:id="608" w:author="Blair Hu" w:date="2018-06-14T13:00:00Z">
        <w:r w:rsidR="005B78B2" w:rsidDel="00A81E22">
          <w:rPr>
            <w:color w:val="222222"/>
            <w:shd w:val="clear" w:color="auto" w:fill="FFFFFF"/>
          </w:rPr>
          <w:delText xml:space="preserve"> used </w:delText>
        </w:r>
      </w:del>
      <w:ins w:id="609" w:author="Nili Krausz" w:date="2018-06-12T16:36:00Z">
        <w:del w:id="610" w:author="Blair Hu" w:date="2018-06-14T13:00:00Z">
          <w:r w:rsidR="00134DD4" w:rsidDel="00A81E22">
            <w:rPr>
              <w:color w:val="222222"/>
              <w:shd w:val="clear" w:color="auto" w:fill="FFFFFF"/>
            </w:rPr>
            <w:delText xml:space="preserve">using </w:delText>
          </w:r>
        </w:del>
      </w:ins>
      <w:del w:id="611" w:author="Blair Hu" w:date="2018-06-14T13:00:00Z">
        <w:r w:rsidR="005B78B2" w:rsidDel="00A81E22">
          <w:rPr>
            <w:color w:val="222222"/>
            <w:shd w:val="clear" w:color="auto" w:fill="FFFFFF"/>
          </w:rPr>
          <w:delText xml:space="preserve">an </w:delText>
        </w:r>
      </w:del>
      <w:r w:rsidR="005B78B2">
        <w:rPr>
          <w:color w:val="222222"/>
          <w:shd w:val="clear" w:color="auto" w:fill="FFFFFF"/>
        </w:rPr>
        <w:t xml:space="preserve">affine transform </w:t>
      </w:r>
      <w:r w:rsidR="005B78B2">
        <w:rPr>
          <w:color w:val="222222"/>
          <w:shd w:val="clear" w:color="auto" w:fill="FFFFFF"/>
        </w:rPr>
        <w:lastRenderedPageBreak/>
        <w:t xml:space="preserve">based on </w:t>
      </w:r>
      <w:del w:id="612" w:author="Nili Krausz" w:date="2018-06-12T16:35:00Z">
        <w:r w:rsidR="005B78B2" w:rsidDel="00134DD4">
          <w:rPr>
            <w:color w:val="222222"/>
            <w:shd w:val="clear" w:color="auto" w:fill="FFFFFF"/>
          </w:rPr>
          <w:delText xml:space="preserve">the </w:delText>
        </w:r>
      </w:del>
      <w:ins w:id="613" w:author="Nili Krausz" w:date="2018-06-12T16:35:00Z">
        <w:r w:rsidR="00134DD4">
          <w:rPr>
            <w:color w:val="222222"/>
            <w:shd w:val="clear" w:color="auto" w:fill="FFFFFF"/>
          </w:rPr>
          <w:t xml:space="preserve">an </w:t>
        </w:r>
      </w:ins>
      <w:r w:rsidR="005B78B2">
        <w:rPr>
          <w:color w:val="222222"/>
          <w:shd w:val="clear" w:color="auto" w:fill="FFFFFF"/>
        </w:rPr>
        <w:t>Euler angle rotation matrix</w:t>
      </w:r>
      <w:del w:id="614" w:author="Blair Hu" w:date="2018-06-14T14:13:00Z">
        <w:r w:rsidR="005B78B2" w:rsidDel="004F4794">
          <w:rPr>
            <w:color w:val="222222"/>
            <w:shd w:val="clear" w:color="auto" w:fill="FFFFFF"/>
          </w:rPr>
          <w:delText xml:space="preserve"> </w:delText>
        </w:r>
      </w:del>
      <w:del w:id="615" w:author="Nili Krausz" w:date="2018-06-12T16:36:00Z">
        <w:r w:rsidR="005B78B2" w:rsidDel="00134DD4">
          <w:rPr>
            <w:color w:val="222222"/>
            <w:shd w:val="clear" w:color="auto" w:fill="FFFFFF"/>
          </w:rPr>
          <w:delText>to remove this initial offset from the original point clouds</w:delText>
        </w:r>
      </w:del>
      <w:ins w:id="616" w:author="Nili Krausz" w:date="2018-06-12T16:36:00Z">
        <w:del w:id="617" w:author="Blair Hu" w:date="2018-06-14T13:00:00Z">
          <w:r w:rsidR="00134DD4" w:rsidDel="00A81E22">
            <w:rPr>
              <w:color w:val="222222"/>
              <w:shd w:val="clear" w:color="auto" w:fill="FFFFFF"/>
            </w:rPr>
            <w:delText>with this angle</w:delText>
          </w:r>
        </w:del>
      </w:ins>
      <w:r w:rsidR="005B78B2">
        <w:rPr>
          <w:color w:val="222222"/>
          <w:shd w:val="clear" w:color="auto" w:fill="FFFFFF"/>
        </w:rPr>
        <w:t xml:space="preserve">. Next, </w:t>
      </w:r>
      <w:ins w:id="618" w:author="Blair Hu" w:date="2018-06-14T13:02:00Z">
        <w:r w:rsidR="00837DE0">
          <w:rPr>
            <w:color w:val="222222"/>
            <w:shd w:val="clear" w:color="auto" w:fill="FFFFFF"/>
          </w:rPr>
          <w:t xml:space="preserve">we used </w:t>
        </w:r>
      </w:ins>
      <w:r w:rsidR="0077754A">
        <w:rPr>
          <w:color w:val="222222"/>
          <w:shd w:val="clear" w:color="auto" w:fill="FFFFFF"/>
        </w:rPr>
        <w:t xml:space="preserve">RANSAC </w:t>
      </w:r>
      <w:r w:rsidR="005B4681">
        <w:rPr>
          <w:color w:val="222222"/>
          <w:shd w:val="clear" w:color="auto" w:fill="FFFFFF"/>
        </w:rPr>
        <w:fldChar w:fldCharType="begin" w:fldLock="1"/>
      </w:r>
      <w:r w:rsidR="00116C47">
        <w:rPr>
          <w:color w:val="222222"/>
          <w:shd w:val="clear" w:color="auto" w:fill="FFFFFF"/>
        </w:rPr>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"http://www.mendeley.com/documents/?uuid=e2130aa7-82a0-4e9e-80c8-42cd2fe1a1cd" ] } ], "mendeley" : { "formattedCitation" : "[17]", "plainTextFormattedCitation" : "[17]", "previouslyFormattedCitation" : "[16]" }, "properties" : { "noteIndex" : 0 }, "schema" : "https://github.com/citation-style-language/schema/raw/master/csl-citation.json" }</w:instrText>
      </w:r>
      <w:r w:rsidR="005B4681">
        <w:rPr>
          <w:color w:val="222222"/>
          <w:shd w:val="clear" w:color="auto" w:fill="FFFFFF"/>
        </w:rPr>
        <w:fldChar w:fldCharType="separate"/>
      </w:r>
      <w:r w:rsidR="00116C47" w:rsidRPr="00116C47">
        <w:rPr>
          <w:noProof/>
          <w:color w:val="222222"/>
          <w:shd w:val="clear" w:color="auto" w:fill="FFFFFF"/>
        </w:rPr>
        <w:t>[17]</w:t>
      </w:r>
      <w:r w:rsidR="005B4681">
        <w:rPr>
          <w:color w:val="222222"/>
          <w:shd w:val="clear" w:color="auto" w:fill="FFFFFF"/>
        </w:rPr>
        <w:fldChar w:fldCharType="end"/>
      </w:r>
      <w:r w:rsidR="0077754A">
        <w:rPr>
          <w:color w:val="222222"/>
          <w:shd w:val="clear" w:color="auto" w:fill="FFFFFF"/>
        </w:rPr>
        <w:t xml:space="preserve"> </w:t>
      </w:r>
      <w:del w:id="619" w:author="Blair Hu" w:date="2018-06-14T13:02:00Z">
        <w:r w:rsidR="0077754A" w:rsidDel="00837DE0">
          <w:rPr>
            <w:color w:val="222222"/>
            <w:shd w:val="clear" w:color="auto" w:fill="FFFFFF"/>
          </w:rPr>
          <w:delText xml:space="preserve">was used </w:delText>
        </w:r>
      </w:del>
      <w:r w:rsidR="0077754A">
        <w:rPr>
          <w:color w:val="222222"/>
          <w:shd w:val="clear" w:color="auto" w:fill="FFFFFF"/>
        </w:rPr>
        <w:t xml:space="preserve">to fit a plane to the points within a region of interest (ROI) </w:t>
      </w:r>
      <w:del w:id="620" w:author="Blair Hu" w:date="2018-06-14T13:03:00Z">
        <w:r w:rsidR="0077754A" w:rsidDel="00747A0B">
          <w:rPr>
            <w:color w:val="222222"/>
            <w:shd w:val="clear" w:color="auto" w:fill="FFFFFF"/>
          </w:rPr>
          <w:delText xml:space="preserve">immediately </w:delText>
        </w:r>
      </w:del>
      <w:ins w:id="621" w:author="Blair Hu" w:date="2018-06-14T13:03:00Z">
        <w:r w:rsidR="00747A0B">
          <w:rPr>
            <w:color w:val="222222"/>
            <w:shd w:val="clear" w:color="auto" w:fill="FFFFFF"/>
          </w:rPr>
          <w:t xml:space="preserve">directly </w:t>
        </w:r>
      </w:ins>
      <w:r w:rsidR="0077754A">
        <w:rPr>
          <w:color w:val="222222"/>
          <w:shd w:val="clear" w:color="auto" w:fill="FFFFFF"/>
        </w:rPr>
        <w:t>in front of the user. The angle of th</w:t>
      </w:r>
      <w:r w:rsidR="005B78B2">
        <w:rPr>
          <w:color w:val="222222"/>
          <w:shd w:val="clear" w:color="auto" w:fill="FFFFFF"/>
        </w:rPr>
        <w:t>i</w:t>
      </w:r>
      <w:r w:rsidR="0071254D">
        <w:rPr>
          <w:color w:val="222222"/>
          <w:shd w:val="clear" w:color="auto" w:fill="FFFFFF"/>
        </w:rPr>
        <w:t xml:space="preserve">s plane relative to horizontal was defined as the </w:t>
      </w:r>
      <w:r w:rsidR="005B78B2">
        <w:rPr>
          <w:color w:val="222222"/>
          <w:shd w:val="clear" w:color="auto" w:fill="FFFFFF"/>
        </w:rPr>
        <w:t>ground angle</w:t>
      </w:r>
      <w:r w:rsidR="0071254D">
        <w:rPr>
          <w:color w:val="222222"/>
          <w:shd w:val="clear" w:color="auto" w:fill="FFFFFF"/>
        </w:rPr>
        <w:t xml:space="preserve"> (</w:t>
      </w:r>
      <w:ins w:id="622" w:author="Blair Hu" w:date="2018-06-14T13:03:00Z">
        <w:r w:rsidR="00A02AD9" w:rsidRPr="005B78B2">
          <w:rPr>
            <w:b/>
            <w:color w:val="222222"/>
            <w:shd w:val="clear" w:color="auto" w:fill="FFFFFF"/>
          </w:rPr>
          <w:t>θ</w:t>
        </w:r>
      </w:ins>
      <w:r w:rsidR="005B78B2">
        <w:rPr>
          <w:color w:val="222222"/>
          <w:shd w:val="clear" w:color="auto" w:fill="FFFFFF"/>
        </w:rPr>
        <w:t>)</w:t>
      </w:r>
      <w:ins w:id="623" w:author="Nili Krausz" w:date="2018-06-12T16:38:00Z">
        <w:r w:rsidR="00FB0165">
          <w:rPr>
            <w:color w:val="222222"/>
            <w:shd w:val="clear" w:color="auto" w:fill="FFFFFF"/>
          </w:rPr>
          <w:t xml:space="preserve"> </w:t>
        </w:r>
      </w:ins>
      <w:r w:rsidR="0071254D">
        <w:rPr>
          <w:color w:val="222222"/>
          <w:shd w:val="clear" w:color="auto" w:fill="FFFFFF"/>
        </w:rPr>
        <w:t xml:space="preserve">feature </w:t>
      </w:r>
      <w:r w:rsidR="00D25900">
        <w:rPr>
          <w:color w:val="222222"/>
          <w:shd w:val="clear" w:color="auto" w:fill="FFFFFF"/>
        </w:rPr>
        <w:t>for detecting</w:t>
      </w:r>
      <w:r w:rsidR="005B78B2">
        <w:rPr>
          <w:color w:val="222222"/>
          <w:shd w:val="clear" w:color="auto" w:fill="FFFFFF"/>
        </w:rPr>
        <w:t xml:space="preserve"> right toe off </w:t>
      </w:r>
      <w:ins w:id="624" w:author="Blair Hu" w:date="2018-06-14T14:14:00Z">
        <w:r w:rsidR="008712E7">
          <w:rPr>
            <w:color w:val="222222"/>
            <w:shd w:val="clear" w:color="auto" w:fill="FFFFFF"/>
          </w:rPr>
          <w:t xml:space="preserve">(RTO) </w:t>
        </w:r>
      </w:ins>
      <w:r w:rsidR="005B78B2">
        <w:rPr>
          <w:color w:val="222222"/>
          <w:shd w:val="clear" w:color="auto" w:fill="FFFFFF"/>
        </w:rPr>
        <w:t>events.</w:t>
      </w:r>
    </w:p>
    <w:p w:rsidR="00493FD2" w:rsidRDefault="007E1BC9">
      <w:pPr>
        <w:spacing w:after="60" w:line="228" w:lineRule="auto"/>
        <w:ind w:firstLine="202"/>
        <w:jc w:val="both"/>
        <w:rPr>
          <w:ins w:id="625" w:author="Nili Krausz" w:date="2018-06-26T15:27:00Z"/>
          <w:color w:val="222222"/>
          <w:lang w:eastAsia="ko-KR" w:bidi="he-IL"/>
        </w:rPr>
        <w:pPrChange w:id="626" w:author="Nili Krausz" w:date="2018-06-26T15:30:00Z">
          <w:pPr>
            <w:spacing w:before="40" w:after="40"/>
            <w:ind w:firstLine="202"/>
            <w:jc w:val="both"/>
          </w:pPr>
        </w:pPrChange>
      </w:pPr>
      <w:ins w:id="627" w:author="Nili Krausz" w:date="2018-06-26T13:39:00Z">
        <w:r>
          <w:rPr>
            <w:i/>
          </w:rPr>
          <w:t xml:space="preserve">b) </w:t>
        </w:r>
      </w:ins>
      <w:ins w:id="628" w:author="Nili Krausz" w:date="2018-06-20T14:45:00Z">
        <w:r w:rsidR="00493FD2">
          <w:rPr>
            <w:i/>
          </w:rPr>
          <w:t>Left</w:t>
        </w:r>
        <w:r w:rsidR="00493FD2" w:rsidRPr="008E0C05">
          <w:rPr>
            <w:i/>
          </w:rPr>
          <w:t xml:space="preserve"> leg:</w:t>
        </w:r>
        <w:r w:rsidR="00493FD2">
          <w:rPr>
            <w:i/>
          </w:rPr>
          <w:t xml:space="preserve"> </w:t>
        </w:r>
        <w:r w:rsidR="00493FD2">
          <w:rPr>
            <w:color w:val="222222"/>
            <w:lang w:eastAsia="ko-KR" w:bidi="he-IL"/>
          </w:rPr>
          <w:t>When leading, the</w:t>
        </w:r>
        <w:r w:rsidR="00493FD2" w:rsidRPr="0077754A">
          <w:rPr>
            <w:color w:val="222222"/>
            <w:lang w:eastAsia="ko-KR" w:bidi="he-IL"/>
          </w:rPr>
          <w:t xml:space="preserve"> </w:t>
        </w:r>
        <w:r w:rsidR="00493FD2">
          <w:rPr>
            <w:color w:val="222222"/>
            <w:lang w:eastAsia="ko-KR" w:bidi="he-IL"/>
          </w:rPr>
          <w:t>left</w:t>
        </w:r>
        <w:r w:rsidR="00493FD2" w:rsidRPr="0077754A">
          <w:rPr>
            <w:color w:val="222222"/>
            <w:lang w:eastAsia="ko-KR" w:bidi="he-IL"/>
          </w:rPr>
          <w:t xml:space="preserve"> leg was </w:t>
        </w:r>
        <w:r w:rsidR="00493FD2">
          <w:rPr>
            <w:color w:val="222222"/>
            <w:lang w:eastAsia="ko-KR" w:bidi="he-IL"/>
          </w:rPr>
          <w:t>in</w:t>
        </w:r>
        <w:r w:rsidR="00493FD2" w:rsidRPr="0077754A">
          <w:rPr>
            <w:color w:val="222222"/>
            <w:lang w:eastAsia="ko-KR" w:bidi="he-IL"/>
          </w:rPr>
          <w:t xml:space="preserve"> the </w:t>
        </w:r>
        <w:r w:rsidR="00493FD2">
          <w:rPr>
            <w:color w:val="222222"/>
            <w:lang w:eastAsia="ko-KR" w:bidi="he-IL"/>
          </w:rPr>
          <w:t xml:space="preserve">depth sensor’s </w:t>
        </w:r>
        <w:r w:rsidR="00493FD2" w:rsidRPr="0077754A">
          <w:rPr>
            <w:color w:val="222222"/>
            <w:lang w:eastAsia="ko-KR" w:bidi="he-IL"/>
          </w:rPr>
          <w:t>field of view</w:t>
        </w:r>
      </w:ins>
      <w:ins w:id="629" w:author="Nili Krausz" w:date="2018-06-26T15:29:00Z">
        <w:r w:rsidR="00077D3D">
          <w:rPr>
            <w:color w:val="222222"/>
            <w:lang w:eastAsia="ko-KR" w:bidi="he-IL"/>
          </w:rPr>
          <w:t>, with</w:t>
        </w:r>
      </w:ins>
      <w:ins w:id="630" w:author="Nili Krausz" w:date="2018-06-26T15:25:00Z">
        <w:r w:rsidR="007B7578">
          <w:rPr>
            <w:color w:val="222222"/>
            <w:lang w:eastAsia="ko-KR" w:bidi="he-IL"/>
          </w:rPr>
          <w:t xml:space="preserve"> the angle of the leg relative to the ground </w:t>
        </w:r>
      </w:ins>
      <w:r w:rsidR="00EE5238">
        <w:rPr>
          <w:color w:val="222222"/>
          <w:lang w:eastAsia="ko-KR" w:bidi="he-IL"/>
        </w:rPr>
        <w:t>serving as a correlate of</w:t>
      </w:r>
      <w:ins w:id="631" w:author="Nili Krausz" w:date="2018-06-26T15:30:00Z">
        <w:r w:rsidR="00077D3D">
          <w:rPr>
            <w:color w:val="222222"/>
            <w:lang w:eastAsia="ko-KR" w:bidi="he-IL"/>
          </w:rPr>
          <w:t xml:space="preserve"> </w:t>
        </w:r>
      </w:ins>
      <w:r w:rsidR="00EE5238">
        <w:rPr>
          <w:color w:val="222222"/>
          <w:lang w:eastAsia="ko-KR" w:bidi="he-IL"/>
        </w:rPr>
        <w:t>gait phase</w:t>
      </w:r>
      <w:ins w:id="632" w:author="Nili Krausz" w:date="2018-06-20T14:45:00Z">
        <w:r w:rsidR="00493FD2" w:rsidRPr="0077754A">
          <w:rPr>
            <w:color w:val="222222"/>
            <w:lang w:eastAsia="ko-KR" w:bidi="he-IL"/>
          </w:rPr>
          <w:t xml:space="preserve">. </w:t>
        </w:r>
        <w:r w:rsidR="00493FD2">
          <w:rPr>
            <w:color w:val="222222"/>
            <w:lang w:eastAsia="ko-KR" w:bidi="he-IL"/>
          </w:rPr>
          <w:t xml:space="preserve">We used the previously calculated ground angle, </w:t>
        </w:r>
        <w:r w:rsidR="00493FD2" w:rsidRPr="005B78B2">
          <w:rPr>
            <w:b/>
            <w:color w:val="222222"/>
            <w:lang w:eastAsia="ko-KR" w:bidi="he-IL"/>
          </w:rPr>
          <w:t>θ</w:t>
        </w:r>
        <w:r w:rsidR="00493FD2" w:rsidRPr="000A3482">
          <w:rPr>
            <w:bCs/>
            <w:color w:val="222222"/>
            <w:lang w:eastAsia="ko-KR" w:bidi="he-IL"/>
          </w:rPr>
          <w:t xml:space="preserve">, </w:t>
        </w:r>
        <w:r w:rsidR="00493FD2">
          <w:rPr>
            <w:bCs/>
            <w:color w:val="222222"/>
            <w:lang w:eastAsia="ko-KR" w:bidi="he-IL"/>
          </w:rPr>
          <w:t xml:space="preserve">to identify and remove points belonging to the </w:t>
        </w:r>
        <w:r w:rsidR="00493FD2" w:rsidRPr="0077754A">
          <w:rPr>
            <w:color w:val="222222"/>
            <w:lang w:eastAsia="ko-KR" w:bidi="he-IL"/>
          </w:rPr>
          <w:t>ground plane</w:t>
        </w:r>
        <w:r w:rsidR="00493FD2">
          <w:rPr>
            <w:color w:val="222222"/>
            <w:lang w:eastAsia="ko-KR" w:bidi="he-IL"/>
          </w:rPr>
          <w:t xml:space="preserve"> </w:t>
        </w:r>
        <w:r w:rsidR="00493FD2" w:rsidRPr="0077754A">
          <w:rPr>
            <w:color w:val="222222"/>
            <w:lang w:eastAsia="ko-KR" w:bidi="he-IL"/>
          </w:rPr>
          <w:t xml:space="preserve">from the </w:t>
        </w:r>
        <w:r w:rsidR="00493FD2">
          <w:rPr>
            <w:color w:val="222222"/>
            <w:lang w:eastAsia="ko-KR" w:bidi="he-IL"/>
          </w:rPr>
          <w:t>point</w:t>
        </w:r>
        <w:r w:rsidR="00493FD2" w:rsidRPr="0077754A">
          <w:rPr>
            <w:color w:val="222222"/>
            <w:lang w:eastAsia="ko-KR" w:bidi="he-IL"/>
          </w:rPr>
          <w:t xml:space="preserve"> cloud</w:t>
        </w:r>
        <w:r w:rsidR="00493FD2">
          <w:rPr>
            <w:color w:val="222222"/>
            <w:lang w:eastAsia="ko-KR" w:bidi="he-IL"/>
          </w:rPr>
          <w:t>s</w:t>
        </w:r>
        <w:r w:rsidR="00493FD2" w:rsidRPr="0077754A">
          <w:rPr>
            <w:color w:val="222222"/>
            <w:lang w:eastAsia="ko-KR" w:bidi="he-IL"/>
          </w:rPr>
          <w:t xml:space="preserve"> and </w:t>
        </w:r>
        <w:r w:rsidR="00493FD2">
          <w:rPr>
            <w:color w:val="222222"/>
            <w:lang w:eastAsia="ko-KR" w:bidi="he-IL"/>
          </w:rPr>
          <w:t>their</w:t>
        </w:r>
        <w:r w:rsidR="00493FD2" w:rsidRPr="0077754A">
          <w:rPr>
            <w:color w:val="222222"/>
            <w:lang w:eastAsia="ko-KR" w:bidi="he-IL"/>
          </w:rPr>
          <w:t xml:space="preserve"> 2D </w:t>
        </w:r>
        <w:r w:rsidR="00493FD2">
          <w:rPr>
            <w:color w:val="222222"/>
            <w:lang w:eastAsia="ko-KR" w:bidi="he-IL"/>
          </w:rPr>
          <w:t xml:space="preserve">projections to simplify identification of the left leg. Next, to isolate connected regions in the ground-removed field of view we sequentially applied morphological thickening, closing, and hole filling to the binarized </w:t>
        </w:r>
        <w:r w:rsidR="00493FD2" w:rsidRPr="0077754A">
          <w:rPr>
            <w:color w:val="222222"/>
            <w:lang w:eastAsia="ko-KR" w:bidi="he-IL"/>
          </w:rPr>
          <w:t>2D projection</w:t>
        </w:r>
        <w:r w:rsidR="00493FD2">
          <w:rPr>
            <w:color w:val="222222"/>
            <w:lang w:eastAsia="ko-KR" w:bidi="he-IL"/>
          </w:rPr>
          <w:t xml:space="preserve">. We performed </w:t>
        </w:r>
        <w:r w:rsidR="00493FD2" w:rsidRPr="0077754A">
          <w:rPr>
            <w:color w:val="222222"/>
            <w:lang w:eastAsia="ko-KR" w:bidi="he-IL"/>
          </w:rPr>
          <w:t xml:space="preserve">connected component labeling (CCL) </w:t>
        </w:r>
        <w:r w:rsidR="00493FD2">
          <w:rPr>
            <w:color w:val="222222"/>
            <w:lang w:eastAsia="ko-KR" w:bidi="he-IL"/>
          </w:rPr>
          <w:t xml:space="preserve">on </w:t>
        </w:r>
        <w:r w:rsidR="00493FD2" w:rsidRPr="0077754A">
          <w:rPr>
            <w:color w:val="222222"/>
            <w:lang w:eastAsia="ko-KR" w:bidi="he-IL"/>
          </w:rPr>
          <w:t xml:space="preserve">remaining regions in the 2D </w:t>
        </w:r>
        <w:r w:rsidR="00493FD2">
          <w:rPr>
            <w:color w:val="222222"/>
            <w:lang w:eastAsia="ko-KR" w:bidi="he-IL"/>
          </w:rPr>
          <w:t>projection, and regions with</w:t>
        </w:r>
        <w:r w:rsidR="00493FD2" w:rsidRPr="0077754A">
          <w:rPr>
            <w:color w:val="222222"/>
            <w:lang w:eastAsia="ko-KR" w:bidi="he-IL"/>
          </w:rPr>
          <w:t xml:space="preserve"> </w:t>
        </w:r>
        <w:r w:rsidR="00493FD2">
          <w:rPr>
            <w:color w:val="222222"/>
            <w:lang w:eastAsia="ko-KR" w:bidi="he-IL"/>
          </w:rPr>
          <w:t xml:space="preserve">500-10,000 pixels were labeled as the shank. We fit a border to the shank-labeled pixels and </w:t>
        </w:r>
      </w:ins>
      <w:ins w:id="633" w:author="Nili Krausz" w:date="2018-06-26T14:00:00Z">
        <w:r w:rsidR="00673D9D">
          <w:rPr>
            <w:color w:val="222222"/>
            <w:lang w:eastAsia="ko-KR" w:bidi="he-IL"/>
          </w:rPr>
          <w:t>fit</w:t>
        </w:r>
      </w:ins>
      <w:ins w:id="634" w:author="Nili Krausz" w:date="2018-06-20T14:45:00Z">
        <w:r w:rsidR="00493FD2">
          <w:rPr>
            <w:color w:val="222222"/>
            <w:lang w:eastAsia="ko-KR" w:bidi="he-IL"/>
          </w:rPr>
          <w:t xml:space="preserve"> </w:t>
        </w:r>
      </w:ins>
      <w:ins w:id="635" w:author="Nili Krausz" w:date="2018-06-26T14:00:00Z">
        <w:r w:rsidR="00673D9D">
          <w:rPr>
            <w:color w:val="222222"/>
            <w:lang w:eastAsia="ko-KR" w:bidi="he-IL"/>
          </w:rPr>
          <w:t>a</w:t>
        </w:r>
      </w:ins>
      <w:ins w:id="636" w:author="Nili Krausz" w:date="2018-06-20T14:45:00Z">
        <w:r w:rsidR="00493FD2">
          <w:rPr>
            <w:color w:val="222222"/>
            <w:lang w:eastAsia="ko-KR" w:bidi="he-IL"/>
          </w:rPr>
          <w:t xml:space="preserve"> line through the centroid of this shape using linear regression (Figure </w:t>
        </w:r>
      </w:ins>
      <w:ins w:id="637" w:author="Nili Krausz" w:date="2018-06-26T15:18:00Z">
        <w:r w:rsidR="00032911">
          <w:rPr>
            <w:color w:val="222222"/>
            <w:lang w:eastAsia="ko-KR" w:bidi="he-IL"/>
          </w:rPr>
          <w:t>2</w:t>
        </w:r>
      </w:ins>
      <w:ins w:id="638" w:author="Nili Krausz" w:date="2018-06-26T13:40:00Z">
        <w:r>
          <w:rPr>
            <w:color w:val="222222"/>
            <w:lang w:eastAsia="ko-KR" w:bidi="he-IL"/>
          </w:rPr>
          <w:t>b</w:t>
        </w:r>
      </w:ins>
      <w:ins w:id="639" w:author="Nili Krausz" w:date="2018-06-20T14:45:00Z">
        <w:r w:rsidR="00493FD2">
          <w:rPr>
            <w:color w:val="222222"/>
            <w:lang w:eastAsia="ko-KR" w:bidi="he-IL"/>
          </w:rPr>
          <w:t>).</w:t>
        </w:r>
        <w:r w:rsidR="00493FD2" w:rsidRPr="0077754A">
          <w:rPr>
            <w:color w:val="222222"/>
            <w:lang w:eastAsia="ko-KR" w:bidi="he-IL"/>
          </w:rPr>
          <w:t xml:space="preserve"> </w:t>
        </w:r>
        <w:r w:rsidR="00493FD2">
          <w:rPr>
            <w:color w:val="222222"/>
            <w:lang w:eastAsia="ko-KR" w:bidi="he-IL"/>
          </w:rPr>
          <w:t xml:space="preserve">The angle </w:t>
        </w:r>
        <w:r w:rsidR="00493FD2" w:rsidRPr="0077754A">
          <w:rPr>
            <w:color w:val="222222"/>
            <w:lang w:eastAsia="ko-KR" w:bidi="he-IL"/>
          </w:rPr>
          <w:t>of this line</w:t>
        </w:r>
        <w:r w:rsidR="00493FD2">
          <w:rPr>
            <w:color w:val="222222"/>
            <w:lang w:eastAsia="ko-KR" w:bidi="he-IL"/>
          </w:rPr>
          <w:t xml:space="preserve"> relative to vertical </w:t>
        </w:r>
      </w:ins>
      <w:r w:rsidR="00D25900">
        <w:rPr>
          <w:color w:val="222222"/>
          <w:lang w:eastAsia="ko-KR" w:bidi="he-IL"/>
        </w:rPr>
        <w:t xml:space="preserve">was defined as the </w:t>
      </w:r>
      <w:ins w:id="640" w:author="Nili Krausz" w:date="2018-06-20T14:45:00Z">
        <w:r w:rsidR="00493FD2">
          <w:rPr>
            <w:color w:val="222222"/>
            <w:lang w:eastAsia="ko-KR" w:bidi="he-IL"/>
          </w:rPr>
          <w:t>shank angle</w:t>
        </w:r>
      </w:ins>
      <w:r w:rsidR="00D25900">
        <w:rPr>
          <w:color w:val="222222"/>
          <w:lang w:eastAsia="ko-KR" w:bidi="he-IL"/>
        </w:rPr>
        <w:t xml:space="preserve"> (</w:t>
      </w:r>
      <w:ins w:id="641" w:author="Nili Krausz" w:date="2018-06-20T14:45:00Z">
        <w:r w:rsidR="00493FD2" w:rsidRPr="002A751C">
          <w:rPr>
            <w:b/>
            <w:color w:val="222222"/>
            <w:lang w:eastAsia="ko-KR" w:bidi="he-IL"/>
          </w:rPr>
          <w:t>φ</w:t>
        </w:r>
        <w:r w:rsidR="00493FD2">
          <w:rPr>
            <w:color w:val="222222"/>
            <w:lang w:eastAsia="ko-KR" w:bidi="he-IL"/>
          </w:rPr>
          <w:t xml:space="preserve">) feature </w:t>
        </w:r>
      </w:ins>
      <w:r w:rsidR="00D25900">
        <w:rPr>
          <w:color w:val="222222"/>
          <w:lang w:eastAsia="ko-KR" w:bidi="he-IL"/>
        </w:rPr>
        <w:t xml:space="preserve">for detecting </w:t>
      </w:r>
      <w:ins w:id="642" w:author="Nili Krausz" w:date="2018-06-20T14:45:00Z">
        <w:r w:rsidR="00493FD2">
          <w:rPr>
            <w:color w:val="222222"/>
            <w:lang w:eastAsia="ko-KR" w:bidi="he-IL"/>
          </w:rPr>
          <w:t>left heel contact (LHC) events.</w:t>
        </w:r>
      </w:ins>
    </w:p>
    <w:tbl>
      <w:tblPr>
        <w:tblStyle w:val="TableGrid"/>
        <w:tblpPr w:leftFromText="187" w:rightFromText="187" w:vertAnchor="page" w:horzAnchor="margin" w:tblpXSpec="center" w:tblpY="1009"/>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530"/>
      </w:tblGrid>
      <w:tr w:rsidR="007B7578" w:rsidTr="008502D5">
        <w:trPr>
          <w:cantSplit/>
          <w:trHeight w:hRule="exact" w:val="5040"/>
          <w:ins w:id="643" w:author="Nili Krausz" w:date="2018-06-26T15:27:00Z"/>
        </w:trPr>
        <w:tc>
          <w:tcPr>
            <w:tcW w:w="8208" w:type="dxa"/>
          </w:tcPr>
          <w:p w:rsidR="007B7578" w:rsidRDefault="007B7578" w:rsidP="008502D5">
            <w:pPr>
              <w:pStyle w:val="Heading2"/>
              <w:keepLines/>
              <w:numPr>
                <w:ilvl w:val="1"/>
                <w:numId w:val="0"/>
              </w:numPr>
              <w:tabs>
                <w:tab w:val="num" w:pos="360"/>
              </w:tabs>
              <w:autoSpaceDE/>
              <w:autoSpaceDN/>
              <w:spacing w:line="228" w:lineRule="auto"/>
              <w:jc w:val="center"/>
              <w:rPr>
                <w:ins w:id="644" w:author="Nili Krausz" w:date="2018-06-26T15:27:00Z"/>
              </w:rPr>
            </w:pPr>
            <w:ins w:id="645" w:author="Nili Krausz" w:date="2018-06-26T15:27:00Z">
              <w:r>
                <w:rPr>
                  <w:noProof/>
                </w:rPr>
                <w:drawing>
                  <wp:inline distT="0" distB="0" distL="0" distR="0" wp14:anchorId="0FCC9731" wp14:editId="36D0E7DA">
                    <wp:extent cx="4943475" cy="30685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4943475" cy="3068551"/>
                            </a:xfrm>
                            <a:prstGeom prst="rect">
                              <a:avLst/>
                            </a:prstGeom>
                          </pic:spPr>
                        </pic:pic>
                      </a:graphicData>
                    </a:graphic>
                  </wp:inline>
                </w:drawing>
              </w:r>
            </w:ins>
          </w:p>
        </w:tc>
        <w:tc>
          <w:tcPr>
            <w:tcW w:w="1530" w:type="dxa"/>
          </w:tcPr>
          <w:p w:rsidR="007B7578" w:rsidRDefault="007B7578" w:rsidP="008502D5">
            <w:pPr>
              <w:pStyle w:val="Caption"/>
              <w:spacing w:line="228" w:lineRule="auto"/>
              <w:rPr>
                <w:ins w:id="646" w:author="Nili Krausz" w:date="2018-06-26T15:27:00Z"/>
                <w:rFonts w:eastAsia="SimSun"/>
                <w:b w:val="0"/>
                <w:bCs w:val="0"/>
                <w:noProof/>
                <w:color w:val="auto"/>
                <w:sz w:val="16"/>
                <w:szCs w:val="16"/>
              </w:rPr>
            </w:pPr>
          </w:p>
          <w:p w:rsidR="007B7578" w:rsidRDefault="007B7578" w:rsidP="008502D5">
            <w:pPr>
              <w:pStyle w:val="Caption"/>
              <w:spacing w:line="228" w:lineRule="auto"/>
              <w:rPr>
                <w:ins w:id="647" w:author="Nili Krausz" w:date="2018-06-26T15:27:00Z"/>
                <w:rFonts w:eastAsia="SimSun"/>
                <w:b w:val="0"/>
                <w:bCs w:val="0"/>
                <w:noProof/>
                <w:color w:val="auto"/>
                <w:sz w:val="16"/>
                <w:szCs w:val="16"/>
              </w:rPr>
            </w:pPr>
          </w:p>
          <w:p w:rsidR="007B7578" w:rsidRDefault="007B7578" w:rsidP="008502D5">
            <w:pPr>
              <w:pStyle w:val="Caption"/>
              <w:spacing w:line="228" w:lineRule="auto"/>
              <w:rPr>
                <w:ins w:id="648" w:author="Nili Krausz" w:date="2018-06-26T15:27:00Z"/>
                <w:rFonts w:eastAsia="SimSun"/>
                <w:bCs w:val="0"/>
                <w:noProof/>
                <w:color w:val="auto"/>
                <w:sz w:val="16"/>
                <w:szCs w:val="16"/>
              </w:rPr>
            </w:pPr>
          </w:p>
          <w:p w:rsidR="007B7578" w:rsidRDefault="007B7578" w:rsidP="008502D5">
            <w:pPr>
              <w:pStyle w:val="Caption"/>
              <w:spacing w:line="228" w:lineRule="auto"/>
              <w:rPr>
                <w:ins w:id="649" w:author="Nili Krausz" w:date="2018-06-26T15:27:00Z"/>
                <w:rFonts w:eastAsia="SimSun"/>
                <w:bCs w:val="0"/>
                <w:noProof/>
                <w:color w:val="auto"/>
                <w:sz w:val="16"/>
                <w:szCs w:val="16"/>
              </w:rPr>
            </w:pPr>
          </w:p>
          <w:p w:rsidR="007B7578" w:rsidRPr="00D94744" w:rsidRDefault="007B7578" w:rsidP="008502D5">
            <w:pPr>
              <w:pStyle w:val="Caption"/>
              <w:spacing w:line="228" w:lineRule="auto"/>
              <w:ind w:left="-108"/>
              <w:jc w:val="both"/>
              <w:rPr>
                <w:ins w:id="650" w:author="Nili Krausz" w:date="2018-06-26T15:27:00Z"/>
                <w:rFonts w:eastAsia="SimSun"/>
                <w:b w:val="0"/>
                <w:bCs w:val="0"/>
                <w:noProof/>
                <w:color w:val="auto"/>
                <w:sz w:val="16"/>
                <w:szCs w:val="16"/>
              </w:rPr>
            </w:pPr>
            <w:ins w:id="651" w:author="Nili Krausz" w:date="2018-06-26T15:27:00Z">
              <w:r w:rsidRPr="000A3482">
                <w:rPr>
                  <w:rFonts w:eastAsia="SimSun"/>
                  <w:bCs w:val="0"/>
                  <w:noProof/>
                  <w:color w:val="auto"/>
                  <w:sz w:val="16"/>
                  <w:szCs w:val="16"/>
                </w:rPr>
                <w:t xml:space="preserve">Figure </w:t>
              </w:r>
              <w:r>
                <w:rPr>
                  <w:rFonts w:eastAsia="SimSun"/>
                  <w:bCs w:val="0"/>
                  <w:noProof/>
                  <w:color w:val="auto"/>
                  <w:sz w:val="16"/>
                  <w:szCs w:val="16"/>
                </w:rPr>
                <w:t>2</w:t>
              </w:r>
              <w:r w:rsidRPr="000A3482">
                <w:rPr>
                  <w:rFonts w:eastAsia="SimSun"/>
                  <w:bCs w:val="0"/>
                  <w:noProof/>
                  <w:color w:val="auto"/>
                  <w:sz w:val="16"/>
                  <w:szCs w:val="16"/>
                </w:rPr>
                <w:t>.</w:t>
              </w:r>
              <w:r w:rsidRPr="00D94744">
                <w:rPr>
                  <w:rFonts w:eastAsia="SimSun"/>
                  <w:b w:val="0"/>
                  <w:bCs w:val="0"/>
                  <w:noProof/>
                  <w:color w:val="auto"/>
                  <w:sz w:val="16"/>
                  <w:szCs w:val="16"/>
                </w:rPr>
                <w:t xml:space="preserve"> </w:t>
              </w:r>
              <w:r>
                <w:rPr>
                  <w:rFonts w:eastAsia="SimSun"/>
                  <w:b w:val="0"/>
                  <w:bCs w:val="0"/>
                  <w:noProof/>
                  <w:color w:val="auto"/>
                  <w:sz w:val="16"/>
                  <w:szCs w:val="16"/>
                </w:rPr>
                <w:t>Depth sensor pre-processing flowchart. The raw depth data and 2D projection were used to produce an estimate of the ground angle (</w:t>
              </w:r>
              <w:r w:rsidRPr="00D5434E">
                <w:rPr>
                  <w:rFonts w:eastAsia="SimSun"/>
                  <w:bCs w:val="0"/>
                  <w:noProof/>
                  <w:color w:val="auto"/>
                  <w:sz w:val="16"/>
                  <w:szCs w:val="16"/>
                </w:rPr>
                <w:t>θ</w:t>
              </w:r>
              <w:r>
                <w:rPr>
                  <w:rFonts w:eastAsia="SimSun"/>
                  <w:b w:val="0"/>
                  <w:bCs w:val="0"/>
                  <w:noProof/>
                  <w:color w:val="auto"/>
                  <w:sz w:val="16"/>
                  <w:szCs w:val="16"/>
                </w:rPr>
                <w:t>) and shank angle (</w:t>
              </w:r>
              <w:r w:rsidRPr="00D5434E">
                <w:rPr>
                  <w:rFonts w:eastAsia="SimSun"/>
                  <w:bCs w:val="0"/>
                  <w:noProof/>
                  <w:color w:val="auto"/>
                  <w:sz w:val="16"/>
                  <w:szCs w:val="16"/>
                </w:rPr>
                <w:t>φ</w:t>
              </w:r>
              <w:r>
                <w:rPr>
                  <w:rFonts w:eastAsia="SimSun"/>
                  <w:b w:val="0"/>
                  <w:bCs w:val="0"/>
                  <w:noProof/>
                  <w:color w:val="auto"/>
                  <w:sz w:val="16"/>
                  <w:szCs w:val="16"/>
                </w:rPr>
                <w:t>) to estimate right toe off and left heel contact events, respectively.</w:t>
              </w:r>
            </w:ins>
          </w:p>
          <w:p w:rsidR="007B7578" w:rsidRDefault="007B7578" w:rsidP="008502D5">
            <w:pPr>
              <w:pStyle w:val="Heading2"/>
              <w:keepLines/>
              <w:numPr>
                <w:ilvl w:val="1"/>
                <w:numId w:val="0"/>
              </w:numPr>
              <w:tabs>
                <w:tab w:val="num" w:pos="360"/>
              </w:tabs>
              <w:autoSpaceDE/>
              <w:autoSpaceDN/>
              <w:spacing w:line="228" w:lineRule="auto"/>
              <w:jc w:val="center"/>
              <w:rPr>
                <w:ins w:id="652" w:author="Nili Krausz" w:date="2018-06-26T15:27:00Z"/>
              </w:rPr>
            </w:pPr>
          </w:p>
        </w:tc>
      </w:tr>
    </w:tbl>
    <w:p w:rsidR="00493FD2" w:rsidRDefault="00493FD2">
      <w:pPr>
        <w:spacing w:after="60" w:line="228" w:lineRule="auto"/>
        <w:jc w:val="both"/>
        <w:rPr>
          <w:ins w:id="653" w:author="Nili Krausz" w:date="2018-06-20T14:45:00Z"/>
          <w:i/>
        </w:rPr>
        <w:pPrChange w:id="654" w:author="Nili Krausz" w:date="2018-06-20T15:33:00Z">
          <w:pPr>
            <w:spacing w:after="60"/>
            <w:jc w:val="both"/>
          </w:pPr>
        </w:pPrChange>
      </w:pPr>
      <w:ins w:id="655" w:author="Nili Krausz" w:date="2018-06-20T14:45:00Z">
        <w:r w:rsidRPr="008C25EF">
          <w:rPr>
            <w:i/>
          </w:rPr>
          <w:t>D.</w:t>
        </w:r>
        <w:r>
          <w:rPr>
            <w:i/>
          </w:rPr>
          <w:t xml:space="preserve"> Gait event prediction</w:t>
        </w:r>
      </w:ins>
    </w:p>
    <w:p w:rsidR="00032911" w:rsidRDefault="00493FD2">
      <w:pPr>
        <w:spacing w:after="60" w:line="228" w:lineRule="auto"/>
        <w:ind w:firstLine="202"/>
        <w:jc w:val="both"/>
        <w:rPr>
          <w:ins w:id="656" w:author="Nili Krausz" w:date="2018-06-26T15:17:00Z"/>
        </w:rPr>
      </w:pPr>
      <w:ins w:id="657" w:author="Nili Krausz" w:date="2018-06-20T14:45:00Z">
        <w:r w:rsidRPr="00915D99">
          <w:t xml:space="preserve">The </w:t>
        </w:r>
        <w:r>
          <w:t xml:space="preserve">depth and IMU data were temporally aligned by upsampling the depth data </w:t>
        </w:r>
        <w:r w:rsidRPr="00915D99">
          <w:t xml:space="preserve">to match the IMU’s sampling rate of 500 Hz. Next, the data were partitioned into </w:t>
        </w:r>
        <w:r>
          <w:t xml:space="preserve">300 ms </w:t>
        </w:r>
        <w:r w:rsidRPr="00915D99">
          <w:t>sliding windows (30 ms increment) to match current standards for online control of a powered leg prosthesis using intent recognition</w:t>
        </w:r>
        <w:r>
          <w:t xml:space="preserve"> [1]</w:t>
        </w:r>
        <w:r w:rsidRPr="00915D99">
          <w:t xml:space="preserve">. The ground truth </w:t>
        </w:r>
        <w:r>
          <w:t xml:space="preserve">(stance or swing) </w:t>
        </w:r>
        <w:r w:rsidRPr="00915D99">
          <w:t xml:space="preserve">for each window was defined as the </w:t>
        </w:r>
        <w:r>
          <w:t xml:space="preserve">final </w:t>
        </w:r>
        <w:r w:rsidRPr="00915D99">
          <w:t xml:space="preserve">label of the window. We </w:t>
        </w:r>
        <w:r>
          <w:t>used</w:t>
        </w:r>
        <w:r w:rsidRPr="00915D99">
          <w:t xml:space="preserve"> two independent methods </w:t>
        </w:r>
        <w:r w:rsidR="00C63605">
          <w:t>(</w:t>
        </w:r>
        <w:r w:rsidR="00C63605" w:rsidRPr="00915D99">
          <w:t xml:space="preserve">IMU or </w:t>
        </w:r>
        <w:r w:rsidR="00C63605">
          <w:t>depth data</w:t>
        </w:r>
        <w:r w:rsidR="00C63605" w:rsidRPr="00915D99">
          <w:t xml:space="preserve"> only</w:t>
        </w:r>
        <w:r w:rsidR="00C63605">
          <w:t>)</w:t>
        </w:r>
      </w:ins>
      <w:r w:rsidR="00C63605">
        <w:t xml:space="preserve"> </w:t>
      </w:r>
      <w:ins w:id="658" w:author="Nili Krausz" w:date="2018-06-20T14:45:00Z">
        <w:r>
          <w:t>to identify LHC and RTO events</w:t>
        </w:r>
        <w:r w:rsidRPr="00915D99">
          <w:t>. Assuming a unilateral assistive device was worn on the right leg, LHC and RTO would represent the critical events spanning the double support phase of interest. Leave-one-out cross-validation was performed by training on the wi</w:t>
        </w:r>
        <w:r>
          <w:t>ndows from all but one trial</w:t>
        </w:r>
      </w:ins>
      <w:r w:rsidR="00A4711A">
        <w:t xml:space="preserve"> after aggregating trials from all</w:t>
      </w:r>
      <w:r w:rsidR="005E5881">
        <w:t xml:space="preserve"> walking</w:t>
      </w:r>
      <w:r w:rsidR="00A4711A">
        <w:t xml:space="preserve"> activities</w:t>
      </w:r>
      <w:ins w:id="659" w:author="Nili Krausz" w:date="2018-06-20T14:45:00Z">
        <w:r>
          <w:t>. We assessed the accuracy of detecting LHC and RTO (within 200 ms of the corresponding ground truth) using the F</w:t>
        </w:r>
        <w:r>
          <w:rPr>
            <w:vertAlign w:val="subscript"/>
          </w:rPr>
          <w:t>1</w:t>
        </w:r>
        <w:r>
          <w:t xml:space="preserve"> score and mean/standard deviation of the residuals between classifier predictions and the ground truth for all steps</w:t>
        </w:r>
      </w:ins>
      <w:r w:rsidR="004F2117">
        <w:t xml:space="preserve"> except for </w:t>
      </w:r>
      <w:ins w:id="660" w:author="Nili Krausz" w:date="2018-06-20T14:45:00Z">
        <w:r w:rsidRPr="00915D99">
          <w:t>gait initiation and termination</w:t>
        </w:r>
      </w:ins>
      <w:r w:rsidR="005E5881">
        <w:t xml:space="preserve"> from all trials</w:t>
      </w:r>
      <w:ins w:id="661" w:author="Nili Krausz" w:date="2018-06-20T14:45:00Z">
        <w:r w:rsidRPr="00915D99">
          <w:t xml:space="preserve">. </w:t>
        </w:r>
        <w:r>
          <w:t xml:space="preserve">Events detected </w:t>
        </w:r>
        <w:r w:rsidRPr="00915D99">
          <w:t xml:space="preserve">more than </w:t>
        </w:r>
        <w:r>
          <w:t>2</w:t>
        </w:r>
        <w:r w:rsidRPr="00915D99">
          <w:t xml:space="preserve">00 ms </w:t>
        </w:r>
        <w:r>
          <w:t>before/</w:t>
        </w:r>
        <w:r w:rsidRPr="00915D99">
          <w:t>after the corresponding ground truth</w:t>
        </w:r>
        <w:r>
          <w:t xml:space="preserve"> were </w:t>
        </w:r>
      </w:ins>
      <w:r w:rsidR="004F2117">
        <w:t>considered</w:t>
      </w:r>
      <w:ins w:id="662" w:author="Nili Krausz" w:date="2018-06-20T14:45:00Z">
        <w:r w:rsidRPr="00915D99">
          <w:t xml:space="preserve"> outlier</w:t>
        </w:r>
        <w:r>
          <w:t>s</w:t>
        </w:r>
        <w:r w:rsidRPr="00915D99">
          <w:t xml:space="preserve"> and </w:t>
        </w:r>
        <w:r>
          <w:t xml:space="preserve">excluded from </w:t>
        </w:r>
        <w:r w:rsidRPr="00915D99">
          <w:t>the average</w:t>
        </w:r>
        <w:r>
          <w:t>.</w:t>
        </w:r>
      </w:ins>
    </w:p>
    <w:tbl>
      <w:tblPr>
        <w:tblStyle w:val="TableGrid"/>
        <w:tblpPr w:leftFromText="187" w:rightFromText="187" w:horzAnchor="margin" w:tblpXSpec="center" w:tblpYSpec="bottom"/>
        <w:tblOverlap w:val="never"/>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3" w:author="Nili Krausz" w:date="2018-06-26T15:17:00Z">
          <w:tblPr>
            <w:tblStyle w:val="TableGrid"/>
            <w:tblpPr w:leftFromText="187" w:rightFromText="187" w:horzAnchor="margin" w:tblpXSpec="center" w:tblpYSpec="top"/>
            <w:tblOverlap w:val="never"/>
            <w:tblW w:w="10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910"/>
        <w:gridCol w:w="2386"/>
        <w:tblGridChange w:id="664">
          <w:tblGrid>
            <w:gridCol w:w="7910"/>
            <w:gridCol w:w="2386"/>
          </w:tblGrid>
        </w:tblGridChange>
      </w:tblGrid>
      <w:tr w:rsidR="00032911" w:rsidRPr="00B44240" w:rsidTr="00032911">
        <w:trPr>
          <w:trHeight w:hRule="exact" w:val="2520"/>
          <w:ins w:id="665" w:author="Nili Krausz" w:date="2018-06-26T15:17:00Z"/>
          <w:trPrChange w:id="666" w:author="Nili Krausz" w:date="2018-06-26T15:17:00Z">
            <w:trPr>
              <w:trHeight w:hRule="exact" w:val="2520"/>
            </w:trPr>
          </w:trPrChange>
        </w:trPr>
        <w:tc>
          <w:tcPr>
            <w:tcW w:w="0" w:type="auto"/>
            <w:tcPrChange w:id="667" w:author="Nili Krausz" w:date="2018-06-26T15:17:00Z">
              <w:tcPr>
                <w:tcW w:w="0" w:type="auto"/>
              </w:tcPr>
            </w:tcPrChange>
          </w:tcPr>
          <w:p w:rsidR="00032911" w:rsidRPr="00B44240" w:rsidRDefault="00032911" w:rsidP="00032911">
            <w:pPr>
              <w:widowControl w:val="0"/>
              <w:adjustRightInd w:val="0"/>
              <w:rPr>
                <w:ins w:id="668" w:author="Nili Krausz" w:date="2018-06-26T15:17:00Z"/>
              </w:rPr>
            </w:pPr>
            <w:ins w:id="669" w:author="Nili Krausz" w:date="2018-06-26T15:17:00Z">
              <w:r w:rsidRPr="00B44240">
                <w:rPr>
                  <w:i/>
                  <w:noProof/>
                </w:rPr>
                <w:drawing>
                  <wp:anchor distT="0" distB="0" distL="114300" distR="114300" simplePos="0" relativeHeight="251660288" behindDoc="0" locked="0" layoutInCell="1" allowOverlap="1" wp14:anchorId="4173F9E6" wp14:editId="1946D502">
                    <wp:simplePos x="0" y="0"/>
                    <wp:positionH relativeFrom="margin">
                      <wp:posOffset>71120</wp:posOffset>
                    </wp:positionH>
                    <wp:positionV relativeFrom="margin">
                      <wp:posOffset>-1905</wp:posOffset>
                    </wp:positionV>
                    <wp:extent cx="4885690" cy="1531620"/>
                    <wp:effectExtent l="0" t="0" r="0" b="0"/>
                    <wp:wrapSquare wrapText="bothSides"/>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5690" cy="1531620"/>
                            </a:xfrm>
                            <a:prstGeom prst="rect">
                              <a:avLst/>
                            </a:prstGeom>
                          </pic:spPr>
                        </pic:pic>
                      </a:graphicData>
                    </a:graphic>
                    <wp14:sizeRelH relativeFrom="margin">
                      <wp14:pctWidth>0</wp14:pctWidth>
                    </wp14:sizeRelH>
                    <wp14:sizeRelV relativeFrom="margin">
                      <wp14:pctHeight>0</wp14:pctHeight>
                    </wp14:sizeRelV>
                  </wp:anchor>
                </w:drawing>
              </w:r>
            </w:ins>
          </w:p>
        </w:tc>
        <w:tc>
          <w:tcPr>
            <w:tcW w:w="0" w:type="auto"/>
            <w:vAlign w:val="center"/>
            <w:tcPrChange w:id="670" w:author="Nili Krausz" w:date="2018-06-26T15:17:00Z">
              <w:tcPr>
                <w:tcW w:w="0" w:type="auto"/>
                <w:vAlign w:val="center"/>
              </w:tcPr>
            </w:tcPrChange>
          </w:tcPr>
          <w:p w:rsidR="00032911" w:rsidRPr="00B44240" w:rsidRDefault="00032911" w:rsidP="00032911">
            <w:pPr>
              <w:spacing w:before="120" w:after="60"/>
              <w:jc w:val="both"/>
              <w:rPr>
                <w:ins w:id="671" w:author="Nili Krausz" w:date="2018-06-26T15:17:00Z"/>
                <w:rFonts w:eastAsia="SimSun"/>
                <w:noProof/>
                <w:sz w:val="16"/>
                <w:szCs w:val="16"/>
              </w:rPr>
            </w:pPr>
            <w:ins w:id="672" w:author="Nili Krausz" w:date="2018-06-26T15:17:00Z">
              <w:r w:rsidRPr="008502D5">
                <w:rPr>
                  <w:rFonts w:eastAsia="SimSun"/>
                  <w:b/>
                  <w:bCs/>
                  <w:noProof/>
                  <w:sz w:val="16"/>
                  <w:szCs w:val="16"/>
                </w:rPr>
                <w:t xml:space="preserve">Figure </w:t>
              </w:r>
              <w:r>
                <w:rPr>
                  <w:rFonts w:eastAsia="SimSun"/>
                  <w:b/>
                  <w:bCs/>
                  <w:noProof/>
                  <w:sz w:val="16"/>
                  <w:szCs w:val="16"/>
                </w:rPr>
                <w:t>3</w:t>
              </w:r>
              <w:r w:rsidRPr="00B44240">
                <w:rPr>
                  <w:rFonts w:eastAsia="SimSun"/>
                  <w:noProof/>
                  <w:sz w:val="16"/>
                  <w:szCs w:val="16"/>
                </w:rPr>
                <w:t>. IMU estimate of gait event probabilities. IMU signals were partitioned into 300 ms sliding windows, from which statistical features were extracted. PCA was used to reduce the dimensionality to 25 and an LDA or SVM classifier was fit to predict stance or swing for each leg on a window-by-window basis.</w:t>
              </w:r>
            </w:ins>
          </w:p>
          <w:p w:rsidR="00032911" w:rsidRPr="00B44240" w:rsidRDefault="00032911" w:rsidP="00032911">
            <w:pPr>
              <w:widowControl w:val="0"/>
              <w:adjustRightInd w:val="0"/>
              <w:jc w:val="both"/>
              <w:rPr>
                <w:ins w:id="673" w:author="Nili Krausz" w:date="2018-06-26T15:17:00Z"/>
              </w:rPr>
            </w:pPr>
          </w:p>
        </w:tc>
      </w:tr>
    </w:tbl>
    <w:p w:rsidR="006E1117" w:rsidRDefault="00493FD2">
      <w:pPr>
        <w:spacing w:after="60" w:line="228" w:lineRule="auto"/>
        <w:ind w:firstLine="202"/>
        <w:jc w:val="both"/>
        <w:rPr>
          <w:ins w:id="674" w:author="Nili Krausz" w:date="2018-06-26T15:16:00Z"/>
          <w:i/>
        </w:rPr>
        <w:pPrChange w:id="675" w:author="Nili Krausz" w:date="2018-06-26T14:22:00Z">
          <w:pPr>
            <w:spacing w:after="60"/>
            <w:jc w:val="both"/>
          </w:pPr>
        </w:pPrChange>
      </w:pPr>
      <w:ins w:id="676" w:author="Nili Krausz" w:date="2018-06-20T14:47:00Z">
        <w:r>
          <w:rPr>
            <w:i/>
          </w:rPr>
          <w:t xml:space="preserve">IMU only: </w:t>
        </w:r>
        <w:r w:rsidRPr="00252161">
          <w:t xml:space="preserve">We compared </w:t>
        </w:r>
        <w:del w:id="677" w:author="Blair Hu" w:date="2018-06-14T16:00:00Z">
          <w:r w:rsidRPr="00252161" w:rsidDel="007E1B6E">
            <w:delText xml:space="preserve">the residuals </w:delText>
          </w:r>
          <w:r w:rsidDel="007E1B6E">
            <w:delText>of</w:delText>
          </w:r>
          <w:r w:rsidRPr="00252161" w:rsidDel="007E1B6E">
            <w:delText xml:space="preserve"> LHC and RTO predictions</w:delText>
          </w:r>
          <w:r w:rsidDel="007E1B6E">
            <w:delText xml:space="preserve"> for </w:delText>
          </w:r>
        </w:del>
        <w:r>
          <w:t xml:space="preserve">different combinations of sensors including right thigh IMU only (R Thigh), right thigh and shank IMUs (R Thigh + Shank), and bilateral thigh and shank IMUs (R/L Thigh + Shank). </w:t>
        </w:r>
        <w:r w:rsidRPr="00911044">
          <w:t xml:space="preserve">Six features (mean, standard deviation, maximum, minimum, initial value, final value) were extracted from each window for each IMU channel (tri-axial accelerometer, tri-axial gyroscope, calculated orientation angle) for a total of 42 features per IMU sensor. These heuristic features were chosen because they are </w:t>
        </w:r>
      </w:ins>
      <w:r w:rsidR="000B303D">
        <w:t xml:space="preserve">computationally efficient and are </w:t>
      </w:r>
      <w:ins w:id="678" w:author="Nili Krausz" w:date="2018-06-20T14:47:00Z">
        <w:r w:rsidRPr="00911044">
          <w:t>typically used in intent recognition for prosthesis control</w:t>
        </w:r>
        <w:r>
          <w:t xml:space="preserve"> [1]</w:t>
        </w:r>
        <w:r w:rsidRPr="00911044">
          <w:t>. Features were normalized to have zero mean and unit variance and the dimensionality was reduced using principal components analysis (PCA) to 25 components, which accounted for more than 99 percent of the total variance (</w:t>
        </w:r>
        <w:r w:rsidRPr="00046B97">
          <w:t xml:space="preserve">Figure </w:t>
        </w:r>
        <w:r>
          <w:t>3</w:t>
        </w:r>
        <w:r w:rsidR="00821796">
          <w:t xml:space="preserve">). </w:t>
        </w:r>
      </w:ins>
      <w:ins w:id="679" w:author="Nili Krausz" w:date="2018-06-26T14:20:00Z">
        <w:r w:rsidR="00821796">
          <w:t>P</w:t>
        </w:r>
      </w:ins>
      <w:ins w:id="680" w:author="Nili Krausz" w:date="2018-06-26T14:18:00Z">
        <w:r w:rsidR="00821796">
          <w:t>reliminary results</w:t>
        </w:r>
      </w:ins>
      <w:ins w:id="681" w:author="Nili Krausz" w:date="2018-06-26T14:20:00Z">
        <w:r w:rsidR="00821796">
          <w:t xml:space="preserve"> showed that the boundary between stance and swing in the feature space may be better represented by a nonlinear classifier</w:t>
        </w:r>
      </w:ins>
      <w:ins w:id="682" w:author="Nili Krausz" w:date="2018-06-26T14:21:00Z">
        <w:r w:rsidR="00821796">
          <w:t>. Therefore, we compared</w:t>
        </w:r>
      </w:ins>
      <w:ins w:id="683" w:author="Nili Krausz" w:date="2018-06-26T14:20:00Z">
        <w:r w:rsidR="00821796">
          <w:t xml:space="preserve"> </w:t>
        </w:r>
      </w:ins>
      <w:ins w:id="684" w:author="Nili Krausz" w:date="2018-06-26T14:21:00Z">
        <w:r w:rsidR="00821796">
          <w:t xml:space="preserve">a </w:t>
        </w:r>
      </w:ins>
      <w:ins w:id="685" w:author="Nili Krausz" w:date="2018-06-20T14:47:00Z">
        <w:r w:rsidRPr="00911044">
          <w:t xml:space="preserve">linear discriminant analysis (LDA) </w:t>
        </w:r>
      </w:ins>
      <w:ins w:id="686" w:author="Nili Krausz" w:date="2018-06-26T14:22:00Z">
        <w:r w:rsidR="00821796">
          <w:t xml:space="preserve">classifier </w:t>
        </w:r>
      </w:ins>
      <w:ins w:id="687" w:author="Nili Krausz" w:date="2018-06-26T14:21:00Z">
        <w:r w:rsidR="00821796">
          <w:t>to a</w:t>
        </w:r>
      </w:ins>
      <w:ins w:id="688" w:author="Nili Krausz" w:date="2018-06-20T14:47:00Z">
        <w:r w:rsidRPr="00911044">
          <w:t xml:space="preserve"> support vector machine (SVM) with Gaussian kernel </w:t>
        </w:r>
      </w:ins>
      <w:ins w:id="689" w:author="Nili Krausz" w:date="2018-06-26T14:22:00Z">
        <w:r w:rsidR="00821796">
          <w:t>for estimating</w:t>
        </w:r>
      </w:ins>
      <w:ins w:id="690" w:author="Nili Krausz" w:date="2018-06-20T14:47:00Z">
        <w:r w:rsidRPr="00911044">
          <w:t xml:space="preserve"> probability of each class (stance or swing) </w:t>
        </w:r>
        <w:r>
          <w:t xml:space="preserve">to make predictions </w:t>
        </w:r>
        <w:r w:rsidRPr="00911044">
          <w:t>for each window.</w:t>
        </w:r>
      </w:ins>
      <w:ins w:id="691" w:author="Nili Krausz" w:date="2018-06-20T15:14:00Z">
        <w:r w:rsidR="00752845" w:rsidRPr="00752845">
          <w:rPr>
            <w:i/>
          </w:rPr>
          <w:t xml:space="preserve"> </w:t>
        </w:r>
      </w:ins>
    </w:p>
    <w:p w:rsidR="003F19F0" w:rsidDel="00493FD2" w:rsidRDefault="003F19F0">
      <w:pPr>
        <w:framePr w:wrap="auto" w:vAnchor="page" w:hAnchor="page" w:x="1179" w:y="1291"/>
        <w:spacing w:after="60" w:line="228" w:lineRule="auto"/>
        <w:ind w:firstLine="202"/>
        <w:suppressOverlap/>
        <w:jc w:val="both"/>
        <w:rPr>
          <w:del w:id="692" w:author="Nili Krausz" w:date="2018-06-20T14:45:00Z"/>
          <w:i/>
        </w:rPr>
        <w:pPrChange w:id="693" w:author="Nili Krausz" w:date="2018-06-26T13:50:00Z">
          <w:pPr>
            <w:spacing w:before="40" w:after="40"/>
            <w:jc w:val="both"/>
          </w:pPr>
        </w:pPrChange>
      </w:pPr>
      <w:del w:id="694" w:author="Nili Krausz" w:date="2018-06-20T14:45:00Z">
        <w:r w:rsidRPr="008C25EF" w:rsidDel="00493FD2">
          <w:rPr>
            <w:i/>
          </w:rPr>
          <w:delText>D.</w:delText>
        </w:r>
        <w:r w:rsidDel="00493FD2">
          <w:rPr>
            <w:i/>
          </w:rPr>
          <w:delText xml:space="preserve"> Gait event prediction</w:delText>
        </w:r>
      </w:del>
    </w:p>
    <w:p w:rsidR="003F19F0" w:rsidDel="00502D2C" w:rsidRDefault="003F19F0">
      <w:pPr>
        <w:framePr w:wrap="auto" w:vAnchor="page" w:hAnchor="page" w:x="1179" w:y="1291"/>
        <w:spacing w:after="60" w:line="228" w:lineRule="auto"/>
        <w:ind w:firstLine="202"/>
        <w:suppressOverlap/>
        <w:jc w:val="both"/>
        <w:rPr>
          <w:ins w:id="695" w:author="Blair Hu" w:date="2018-06-14T14:40:00Z"/>
          <w:del w:id="696" w:author="Nili Krausz" w:date="2018-06-19T13:54:00Z"/>
        </w:rPr>
        <w:pPrChange w:id="697" w:author="Nili Krausz" w:date="2018-06-26T13:50:00Z">
          <w:pPr>
            <w:spacing w:before="120" w:after="60"/>
            <w:ind w:firstLine="202"/>
            <w:jc w:val="both"/>
          </w:pPr>
        </w:pPrChange>
      </w:pPr>
      <w:del w:id="698" w:author="Nili Krausz" w:date="2018-06-20T14:45:00Z">
        <w:r w:rsidRPr="00915D99" w:rsidDel="00493FD2">
          <w:delText xml:space="preserve">The IMU and </w:delText>
        </w:r>
        <w:r w:rsidDel="00493FD2">
          <w:delText>depth</w:delText>
        </w:r>
      </w:del>
      <w:ins w:id="699" w:author="Blair Hu" w:date="2018-06-14T15:02:00Z">
        <w:del w:id="700" w:author="Nili Krausz" w:date="2018-06-20T14:45:00Z">
          <w:r w:rsidDel="00493FD2">
            <w:delText xml:space="preserve"> and IMU data were temporally aligned by upsampling the depth data </w:delText>
          </w:r>
        </w:del>
      </w:ins>
      <w:del w:id="701" w:author="Nili Krausz" w:date="2018-06-20T14:45:00Z">
        <w:r w:rsidRPr="00915D99" w:rsidDel="00493FD2">
          <w:delText xml:space="preserve"> data were first temporally aligned by upsampling the </w:delText>
        </w:r>
        <w:r w:rsidDel="00493FD2">
          <w:delText>depth</w:delText>
        </w:r>
        <w:r w:rsidRPr="00915D99" w:rsidDel="00493FD2">
          <w:delText xml:space="preserve"> data to match the IMU’s sampling rate of 500 Hz. Next, the data were partitioned into </w:delText>
        </w:r>
        <w:r w:rsidDel="00493FD2">
          <w:delText xml:space="preserve">300 ms </w:delText>
        </w:r>
        <w:r w:rsidRPr="00915D99" w:rsidDel="00493FD2">
          <w:delText>sliding windows (30 ms increment) to match current standards for online control of a powered leg prosthesis using intent recognition</w:delText>
        </w:r>
        <w:r w:rsidDel="00493FD2">
          <w:delText xml:space="preserve"> [1]</w:delText>
        </w:r>
        <w:r w:rsidRPr="00915D99" w:rsidDel="00493FD2">
          <w:delText xml:space="preserve">. The ground truth </w:delText>
        </w:r>
        <w:r w:rsidDel="00493FD2">
          <w:delText xml:space="preserve">(stance or swing) </w:delText>
        </w:r>
        <w:r w:rsidRPr="00915D99" w:rsidDel="00493FD2">
          <w:delText xml:space="preserve">for each </w:delText>
        </w:r>
      </w:del>
    </w:p>
    <w:p w:rsidR="003F19F0" w:rsidDel="00AD3836" w:rsidRDefault="003F19F0">
      <w:pPr>
        <w:framePr w:wrap="auto" w:vAnchor="page" w:hAnchor="page" w:x="1179" w:y="1291"/>
        <w:spacing w:after="60" w:line="228" w:lineRule="auto"/>
        <w:ind w:firstLine="202"/>
        <w:suppressOverlap/>
        <w:jc w:val="both"/>
        <w:rPr>
          <w:del w:id="702" w:author="Nili Krausz" w:date="2018-06-20T13:30:00Z"/>
        </w:rPr>
        <w:pPrChange w:id="703" w:author="Nili Krausz" w:date="2018-06-26T13:50:00Z">
          <w:pPr>
            <w:spacing w:before="120" w:after="60"/>
            <w:ind w:firstLine="202"/>
            <w:jc w:val="both"/>
          </w:pPr>
        </w:pPrChange>
      </w:pPr>
      <w:del w:id="704" w:author="Nili Krausz" w:date="2018-06-20T14:45:00Z">
        <w:r w:rsidRPr="00915D99" w:rsidDel="00493FD2">
          <w:delText xml:space="preserve">window was defined as the </w:delText>
        </w:r>
        <w:r w:rsidDel="00493FD2">
          <w:delText xml:space="preserve">final </w:delText>
        </w:r>
        <w:r w:rsidRPr="00915D99" w:rsidDel="00493FD2">
          <w:delText xml:space="preserve">label of the window. We implemented </w:delText>
        </w:r>
      </w:del>
      <w:ins w:id="705" w:author="Blair Hu" w:date="2018-06-14T15:04:00Z">
        <w:del w:id="706" w:author="Nili Krausz" w:date="2018-06-20T14:45:00Z">
          <w:r w:rsidDel="00493FD2">
            <w:delText>used</w:delText>
          </w:r>
          <w:r w:rsidRPr="00915D99" w:rsidDel="00493FD2">
            <w:delText xml:space="preserve"> </w:delText>
          </w:r>
        </w:del>
      </w:ins>
      <w:del w:id="707" w:author="Nili Krausz" w:date="2018-06-20T14:45:00Z">
        <w:r w:rsidRPr="00915D99" w:rsidDel="00493FD2">
          <w:delText xml:space="preserve">two independent methods </w:delText>
        </w:r>
      </w:del>
      <w:ins w:id="708" w:author="Blair Hu" w:date="2018-06-14T15:16:00Z">
        <w:del w:id="709" w:author="Nili Krausz" w:date="2018-06-20T14:45:00Z">
          <w:r w:rsidDel="00493FD2">
            <w:delText>to identify LHC and RTO events (</w:delText>
          </w:r>
        </w:del>
      </w:ins>
      <w:del w:id="710" w:author="Nili Krausz" w:date="2018-06-20T14:45:00Z">
        <w:r w:rsidRPr="00915D99" w:rsidDel="00493FD2">
          <w:delText xml:space="preserve">using IMU signals only </w:delText>
        </w:r>
      </w:del>
      <w:ins w:id="711" w:author="Blair Hu" w:date="2018-06-14T15:18:00Z">
        <w:del w:id="712" w:author="Nili Krausz" w:date="2018-06-20T13:53:00Z">
          <w:r w:rsidDel="00AD3836">
            <w:delText xml:space="preserve">data only </w:delText>
          </w:r>
        </w:del>
      </w:ins>
      <w:del w:id="713" w:author="Nili Krausz" w:date="2018-06-20T14:45:00Z">
        <w:r w:rsidRPr="00915D99" w:rsidDel="00493FD2">
          <w:delText xml:space="preserve">or </w:delText>
        </w:r>
        <w:r w:rsidDel="00493FD2">
          <w:delText>depth data</w:delText>
        </w:r>
        <w:r w:rsidRPr="00915D99" w:rsidDel="00493FD2">
          <w:delText xml:space="preserve"> only to identify left heel contact (LHC) and right toe off (RTO</w:delText>
        </w:r>
      </w:del>
      <w:ins w:id="714" w:author="Blair Hu" w:date="2018-06-14T15:16:00Z">
        <w:del w:id="715" w:author="Nili Krausz" w:date="2018-06-20T14:45:00Z">
          <w:r w:rsidDel="00493FD2">
            <w:delText>)</w:delText>
          </w:r>
        </w:del>
      </w:ins>
      <w:del w:id="716" w:author="Nili Krausz" w:date="2018-06-20T14:45:00Z">
        <w:r w:rsidRPr="00915D99" w:rsidDel="00493FD2">
          <w:delText xml:space="preserve">). Assuming a unilateral assistive device </w:delText>
        </w:r>
      </w:del>
      <w:del w:id="717" w:author="Nili Krausz" w:date="2018-06-20T13:51:00Z">
        <w:r w:rsidRPr="00915D99" w:rsidDel="00025E7A">
          <w:delText>were</w:delText>
        </w:r>
      </w:del>
      <w:del w:id="718" w:author="Nili Krausz" w:date="2018-06-20T14:45:00Z">
        <w:r w:rsidRPr="00915D99" w:rsidDel="00493FD2">
          <w:delText xml:space="preserve"> worn on the right leg, LHC and RTO would represent the critical events spanning the double support phase of interest. Leave-one-out cross-validation was performed by training on the wi</w:delText>
        </w:r>
        <w:r w:rsidDel="00493FD2">
          <w:delText>ndows from all but one trial. We</w:delText>
        </w:r>
      </w:del>
      <w:ins w:id="719" w:author="Blair Hu" w:date="2018-06-14T15:50:00Z">
        <w:del w:id="720" w:author="Nili Krausz" w:date="2018-06-20T14:45:00Z">
          <w:r w:rsidDel="00493FD2">
            <w:delText xml:space="preserve"> assessed the </w:delText>
          </w:r>
        </w:del>
      </w:ins>
      <w:ins w:id="721" w:author="Blair Hu" w:date="2018-06-14T15:51:00Z">
        <w:del w:id="722" w:author="Nili Krausz" w:date="2018-06-20T14:45:00Z">
          <w:r w:rsidDel="00493FD2">
            <w:delText xml:space="preserve">accuracy of </w:delText>
          </w:r>
        </w:del>
      </w:ins>
      <w:ins w:id="723" w:author="Blair Hu" w:date="2018-06-14T15:50:00Z">
        <w:del w:id="724" w:author="Nili Krausz" w:date="2018-06-20T14:45:00Z">
          <w:r w:rsidDel="00493FD2">
            <w:delText>detecti</w:delText>
          </w:r>
        </w:del>
      </w:ins>
      <w:ins w:id="725" w:author="Blair Hu" w:date="2018-06-14T15:51:00Z">
        <w:del w:id="726" w:author="Nili Krausz" w:date="2018-06-20T14:45:00Z">
          <w:r w:rsidDel="00493FD2">
            <w:delText xml:space="preserve">ng LHC and RTO </w:delText>
          </w:r>
        </w:del>
      </w:ins>
      <w:ins w:id="727" w:author="Blair Hu" w:date="2018-06-14T15:54:00Z">
        <w:del w:id="728" w:author="Nili Krausz" w:date="2018-06-20T14:45:00Z">
          <w:r w:rsidDel="00493FD2">
            <w:delText xml:space="preserve">(within 200 ms of the corresponding ground truth) </w:delText>
          </w:r>
        </w:del>
      </w:ins>
      <w:ins w:id="729" w:author="Blair Hu" w:date="2018-06-14T15:50:00Z">
        <w:del w:id="730" w:author="Nili Krausz" w:date="2018-06-20T14:45:00Z">
          <w:r w:rsidDel="00493FD2">
            <w:delText>using the F</w:delText>
          </w:r>
          <w:r w:rsidDel="00493FD2">
            <w:rPr>
              <w:vertAlign w:val="subscript"/>
            </w:rPr>
            <w:delText>1</w:delText>
          </w:r>
          <w:r w:rsidDel="00493FD2">
            <w:delText xml:space="preserve"> score and </w:delText>
          </w:r>
        </w:del>
      </w:ins>
      <w:ins w:id="731" w:author="Blair Hu" w:date="2018-06-14T15:51:00Z">
        <w:del w:id="732" w:author="Nili Krausz" w:date="2018-06-20T14:45:00Z">
          <w:r w:rsidDel="00493FD2">
            <w:delText>mean/standard deviation of the residuals between classifier predictions and</w:delText>
          </w:r>
        </w:del>
      </w:ins>
      <w:ins w:id="733" w:author="Blair Hu" w:date="2018-06-14T15:55:00Z">
        <w:del w:id="734" w:author="Nili Krausz" w:date="2018-06-20T14:45:00Z">
          <w:r w:rsidDel="00493FD2">
            <w:delText xml:space="preserve"> the</w:delText>
          </w:r>
        </w:del>
      </w:ins>
      <w:ins w:id="735" w:author="Blair Hu" w:date="2018-06-14T15:51:00Z">
        <w:del w:id="736" w:author="Nili Krausz" w:date="2018-06-20T14:45:00Z">
          <w:r w:rsidDel="00493FD2">
            <w:delText xml:space="preserve"> ground truth for all steps,</w:delText>
          </w:r>
        </w:del>
      </w:ins>
      <w:del w:id="737" w:author="Nili Krausz" w:date="2018-06-20T14:45:00Z">
        <w:r w:rsidRPr="00915D99" w:rsidDel="00493FD2">
          <w:delText xml:space="preserve"> quantif</w:delText>
        </w:r>
        <w:r w:rsidDel="00493FD2">
          <w:delText>ied</w:delText>
        </w:r>
        <w:r w:rsidRPr="00915D99" w:rsidDel="00493FD2">
          <w:delText xml:space="preserve"> the accuracy of detecting LHC and RTO</w:delText>
        </w:r>
        <w:r w:rsidDel="00493FD2">
          <w:delText xml:space="preserve"> by averaging </w:delText>
        </w:r>
        <w:r w:rsidRPr="00915D99" w:rsidDel="00493FD2">
          <w:delText>the residuals between classifier p</w:delText>
        </w:r>
        <w:r w:rsidDel="00493FD2">
          <w:delText xml:space="preserve">redictions and the ground truth for all steps, </w:delText>
        </w:r>
      </w:del>
      <w:del w:id="738" w:author="Nili Krausz" w:date="2018-06-20T13:54:00Z">
        <w:r w:rsidDel="00AD3836">
          <w:delText xml:space="preserve">excluding </w:delText>
        </w:r>
      </w:del>
      <w:del w:id="739" w:author="Nili Krausz" w:date="2018-06-20T14:45:00Z">
        <w:r w:rsidDel="00493FD2">
          <w:delText xml:space="preserve">the first </w:delText>
        </w:r>
        <w:r w:rsidRPr="00915D99" w:rsidDel="00493FD2">
          <w:delText>and last steps (</w:delText>
        </w:r>
        <w:r w:rsidRPr="00915D99" w:rsidDel="00493FD2">
          <w:rPr>
            <w:i/>
            <w:iCs/>
          </w:rPr>
          <w:delText>i.e.</w:delText>
        </w:r>
        <w:r w:rsidRPr="00915D99" w:rsidDel="00493FD2">
          <w:delText xml:space="preserve"> gait initiation and termination)</w:delText>
        </w:r>
        <w:r w:rsidDel="00493FD2">
          <w:delText xml:space="preserve"> for each</w:delText>
        </w:r>
      </w:del>
      <w:ins w:id="740" w:author="Blair Hu" w:date="2018-06-14T15:41:00Z">
        <w:del w:id="741" w:author="Nili Krausz" w:date="2018-06-20T14:45:00Z">
          <w:r w:rsidDel="00493FD2">
            <w:delText>from all</w:delText>
          </w:r>
        </w:del>
      </w:ins>
      <w:del w:id="742" w:author="Nili Krausz" w:date="2018-06-20T14:45:00Z">
        <w:r w:rsidDel="00493FD2">
          <w:delText xml:space="preserve"> trial</w:delText>
        </w:r>
      </w:del>
      <w:ins w:id="743" w:author="Blair Hu" w:date="2018-06-14T15:41:00Z">
        <w:del w:id="744" w:author="Nili Krausz" w:date="2018-06-20T14:45:00Z">
          <w:r w:rsidDel="00493FD2">
            <w:delText>s</w:delText>
          </w:r>
        </w:del>
      </w:ins>
      <w:del w:id="745" w:author="Nili Krausz" w:date="2018-06-20T14:45:00Z">
        <w:r w:rsidRPr="00915D99" w:rsidDel="00493FD2">
          <w:delText xml:space="preserve">. If </w:delText>
        </w:r>
        <w:r w:rsidDel="00493FD2">
          <w:delText>LHC</w:delText>
        </w:r>
        <w:r w:rsidRPr="00915D99" w:rsidDel="00493FD2">
          <w:delText xml:space="preserve"> was detected </w:delText>
        </w:r>
      </w:del>
      <w:ins w:id="746" w:author="Blair Hu" w:date="2018-06-14T15:55:00Z">
        <w:del w:id="747" w:author="Nili Krausz" w:date="2018-06-20T14:45:00Z">
          <w:r w:rsidDel="00493FD2">
            <w:delText xml:space="preserve">Events detected </w:delText>
          </w:r>
        </w:del>
      </w:ins>
      <w:del w:id="748" w:author="Nili Krausz" w:date="2018-06-20T14:45:00Z">
        <w:r w:rsidRPr="00915D99" w:rsidDel="00493FD2">
          <w:delText xml:space="preserve">more than </w:delText>
        </w:r>
      </w:del>
      <w:ins w:id="749" w:author="Blair Hu" w:date="2018-06-14T15:42:00Z">
        <w:del w:id="750" w:author="Nili Krausz" w:date="2018-06-20T14:45:00Z">
          <w:r w:rsidDel="00493FD2">
            <w:delText>2</w:delText>
          </w:r>
        </w:del>
      </w:ins>
      <w:del w:id="751" w:author="Nili Krausz" w:date="2018-06-20T14:45:00Z">
        <w:r w:rsidRPr="00915D99" w:rsidDel="00493FD2">
          <w:delText xml:space="preserve">400 ms </w:delText>
        </w:r>
      </w:del>
      <w:ins w:id="752" w:author="Blair Hu" w:date="2018-06-14T15:42:00Z">
        <w:del w:id="753" w:author="Nili Krausz" w:date="2018-06-20T14:45:00Z">
          <w:r w:rsidDel="00493FD2">
            <w:delText>before/</w:delText>
          </w:r>
        </w:del>
      </w:ins>
      <w:del w:id="754" w:author="Nili Krausz" w:date="2018-06-20T14:45:00Z">
        <w:r w:rsidRPr="00915D99" w:rsidDel="00493FD2">
          <w:delText>after the corresponding ground truth</w:delText>
        </w:r>
      </w:del>
      <w:ins w:id="755" w:author="Blair Hu" w:date="2018-06-14T15:56:00Z">
        <w:del w:id="756" w:author="Nili Krausz" w:date="2018-06-20T14:45:00Z">
          <w:r w:rsidDel="00493FD2">
            <w:delText xml:space="preserve"> </w:delText>
          </w:r>
        </w:del>
      </w:ins>
      <w:del w:id="757" w:author="Nili Krausz" w:date="2018-06-20T14:45:00Z">
        <w:r w:rsidRPr="00915D99" w:rsidDel="00493FD2">
          <w:delText xml:space="preserve"> or </w:delText>
        </w:r>
        <w:r w:rsidDel="00493FD2">
          <w:delText xml:space="preserve">RTO </w:delText>
        </w:r>
        <w:r w:rsidRPr="00915D99" w:rsidDel="00493FD2">
          <w:delText xml:space="preserve">was detected more than 600 ms after the corresponding ground truth, the event was </w:delText>
        </w:r>
      </w:del>
      <w:ins w:id="758" w:author="Blair Hu" w:date="2018-06-14T15:56:00Z">
        <w:del w:id="759" w:author="Nili Krausz" w:date="2018-06-20T14:45:00Z">
          <w:r w:rsidDel="00493FD2">
            <w:delText xml:space="preserve">were </w:delText>
          </w:r>
        </w:del>
      </w:ins>
      <w:del w:id="760" w:author="Nili Krausz" w:date="2018-06-20T14:45:00Z">
        <w:r w:rsidRPr="00915D99" w:rsidDel="00493FD2">
          <w:delText xml:space="preserve">reported </w:delText>
        </w:r>
      </w:del>
      <w:del w:id="761" w:author="Nili Krausz" w:date="2018-06-20T13:52:00Z">
        <w:r w:rsidRPr="00915D99" w:rsidDel="00AD3836">
          <w:delText xml:space="preserve">separately </w:delText>
        </w:r>
      </w:del>
      <w:del w:id="762" w:author="Nili Krausz" w:date="2018-06-20T14:45:00Z">
        <w:r w:rsidRPr="00915D99" w:rsidDel="00493FD2">
          <w:delText>as an outlier</w:delText>
        </w:r>
      </w:del>
      <w:ins w:id="763" w:author="Blair Hu" w:date="2018-06-14T15:56:00Z">
        <w:del w:id="764" w:author="Nili Krausz" w:date="2018-06-20T14:45:00Z">
          <w:r w:rsidDel="00493FD2">
            <w:delText>s</w:delText>
          </w:r>
        </w:del>
      </w:ins>
      <w:del w:id="765" w:author="Nili Krausz" w:date="2018-06-20T14:45:00Z">
        <w:r w:rsidRPr="00915D99" w:rsidDel="00493FD2">
          <w:delText xml:space="preserve"> and not included </w:delText>
        </w:r>
      </w:del>
      <w:ins w:id="766" w:author="Blair Hu" w:date="2018-06-14T15:56:00Z">
        <w:del w:id="767" w:author="Nili Krausz" w:date="2018-06-20T14:45:00Z">
          <w:r w:rsidDel="00493FD2">
            <w:delText xml:space="preserve">excluded from </w:delText>
          </w:r>
        </w:del>
      </w:ins>
      <w:del w:id="768" w:author="Nili Krausz" w:date="2018-06-20T14:45:00Z">
        <w:r w:rsidRPr="00915D99" w:rsidDel="00493FD2">
          <w:delText>in the average</w:delText>
        </w:r>
      </w:del>
      <w:ins w:id="769" w:author="Blair Hu" w:date="2018-06-14T15:42:00Z">
        <w:del w:id="770" w:author="Nili Krausz" w:date="2018-06-20T14:45:00Z">
          <w:r w:rsidDel="00493FD2">
            <w:delText xml:space="preserve"> </w:delText>
          </w:r>
        </w:del>
      </w:ins>
    </w:p>
    <w:p w:rsidR="003F19F0" w:rsidDel="00D35F2F" w:rsidRDefault="003F19F0">
      <w:pPr>
        <w:framePr w:wrap="auto" w:vAnchor="page" w:hAnchor="page" w:x="1179" w:y="1291"/>
        <w:spacing w:after="60" w:line="228" w:lineRule="auto"/>
        <w:ind w:firstLine="202"/>
        <w:suppressOverlap/>
        <w:jc w:val="both"/>
        <w:rPr>
          <w:ins w:id="771" w:author="Blair Hu" w:date="2018-06-14T14:38:00Z"/>
          <w:del w:id="772" w:author="Nili Krausz" w:date="2018-06-20T13:12:00Z"/>
        </w:rPr>
        <w:pPrChange w:id="773" w:author="Nili Krausz" w:date="2018-06-26T13:50:00Z">
          <w:pPr>
            <w:spacing w:before="120" w:after="60"/>
            <w:ind w:firstLine="202"/>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74" w:author="Nili Krausz" w:date="2018-06-20T11:56:00Z">
          <w:tblPr>
            <w:tblStyle w:val="TableGrid"/>
            <w:tblW w:w="0" w:type="auto"/>
            <w:tblLook w:val="04A0" w:firstRow="1" w:lastRow="0" w:firstColumn="1" w:lastColumn="0" w:noHBand="0" w:noVBand="1"/>
          </w:tblPr>
        </w:tblPrChange>
      </w:tblPr>
      <w:tblGrid>
        <w:gridCol w:w="8142"/>
        <w:gridCol w:w="1938"/>
        <w:tblGridChange w:id="775">
          <w:tblGrid>
            <w:gridCol w:w="8172"/>
            <w:gridCol w:w="1898"/>
          </w:tblGrid>
        </w:tblGridChange>
      </w:tblGrid>
      <w:tr w:rsidR="003F19F0" w:rsidDel="00A43DBC" w:rsidTr="00A723B8">
        <w:trPr>
          <w:trHeight w:val="2016"/>
          <w:jc w:val="center"/>
          <w:ins w:id="776" w:author="Blair Hu" w:date="2018-06-14T14:42:00Z"/>
          <w:del w:id="777" w:author="Nili Krausz" w:date="2018-06-20T12:06:00Z"/>
        </w:trPr>
        <w:tc>
          <w:tcPr>
            <w:tcW w:w="8172" w:type="dxa"/>
            <w:tcPrChange w:id="778" w:author="Nili Krausz" w:date="2018-06-20T11:56:00Z">
              <w:tcPr>
                <w:tcW w:w="5035" w:type="dxa"/>
              </w:tcPr>
            </w:tcPrChange>
          </w:tcPr>
          <w:p w:rsidR="003F19F0" w:rsidDel="00A43DBC" w:rsidRDefault="003F19F0">
            <w:pPr>
              <w:framePr w:wrap="auto" w:vAnchor="page" w:hAnchor="page" w:x="1179" w:y="1291"/>
              <w:spacing w:after="60" w:line="228" w:lineRule="auto"/>
              <w:ind w:firstLine="202"/>
              <w:suppressOverlap/>
              <w:jc w:val="both"/>
              <w:rPr>
                <w:ins w:id="779" w:author="Blair Hu" w:date="2018-06-14T14:42:00Z"/>
                <w:del w:id="780" w:author="Nili Krausz" w:date="2018-06-20T12:06:00Z"/>
                <w:rFonts w:eastAsia="SimSun"/>
                <w:noProof/>
                <w:sz w:val="16"/>
                <w:szCs w:val="16"/>
              </w:rPr>
              <w:pPrChange w:id="781" w:author="Nili Krausz" w:date="2018-06-26T13:50:00Z">
                <w:pPr>
                  <w:spacing w:before="120" w:after="60"/>
                  <w:jc w:val="center"/>
                </w:pPr>
              </w:pPrChange>
            </w:pPr>
            <w:del w:id="782" w:author="Nili Krausz" w:date="2018-06-05T17:17:00Z">
              <w:r w:rsidRPr="00915D99" w:rsidDel="0001657E">
                <w:delText>.</w:delText>
              </w:r>
            </w:del>
            <w:moveToRangeStart w:id="783" w:author="Blair Hu" w:date="2018-06-14T14:42:00Z" w:name="move516750684"/>
            <w:ins w:id="784" w:author="Blair Hu" w:date="2018-06-14T14:42:00Z">
              <w:del w:id="785" w:author="Nili Krausz" w:date="2018-06-20T12:06:00Z">
                <w:r w:rsidRPr="000D62D7" w:rsidDel="00A43DBC">
                  <w:rPr>
                    <w:i/>
                    <w:noProof/>
                  </w:rPr>
                  <w:drawing>
                    <wp:anchor distT="0" distB="0" distL="114300" distR="114300" simplePos="0" relativeHeight="251658240" behindDoc="0" locked="0" layoutInCell="1" allowOverlap="1" wp14:anchorId="2CA08DA4" wp14:editId="26669F9A">
                      <wp:simplePos x="0" y="0"/>
                      <wp:positionH relativeFrom="margin">
                        <wp:posOffset>58420</wp:posOffset>
                      </wp:positionH>
                      <wp:positionV relativeFrom="margin">
                        <wp:posOffset>105410</wp:posOffset>
                      </wp:positionV>
                      <wp:extent cx="4946650" cy="1551305"/>
                      <wp:effectExtent l="0" t="0" r="6350" b="0"/>
                      <wp:wrapSquare wrapText="bothSides"/>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650" cy="1551305"/>
                              </a:xfrm>
                              <a:prstGeom prst="rect">
                                <a:avLst/>
                              </a:prstGeom>
                            </pic:spPr>
                          </pic:pic>
                        </a:graphicData>
                      </a:graphic>
                      <wp14:sizeRelH relativeFrom="margin">
                        <wp14:pctWidth>0</wp14:pctWidth>
                      </wp14:sizeRelH>
                      <wp14:sizeRelV relativeFrom="margin">
                        <wp14:pctHeight>0</wp14:pctHeight>
                      </wp14:sizeRelV>
                    </wp:anchor>
                  </w:drawing>
                </w:r>
                <w:moveToRangeEnd w:id="783"/>
              </w:del>
            </w:ins>
          </w:p>
        </w:tc>
        <w:tc>
          <w:tcPr>
            <w:tcW w:w="2124" w:type="dxa"/>
            <w:tcPrChange w:id="786" w:author="Nili Krausz" w:date="2018-06-20T11:56:00Z">
              <w:tcPr>
                <w:tcW w:w="5035" w:type="dxa"/>
              </w:tcPr>
            </w:tcPrChange>
          </w:tcPr>
          <w:p w:rsidR="003F19F0" w:rsidDel="00A43DBC" w:rsidRDefault="003F19F0">
            <w:pPr>
              <w:framePr w:wrap="auto" w:vAnchor="page" w:hAnchor="page" w:x="1179" w:y="1291"/>
              <w:spacing w:after="60" w:line="228" w:lineRule="auto"/>
              <w:ind w:firstLine="202"/>
              <w:suppressOverlap/>
              <w:jc w:val="both"/>
              <w:rPr>
                <w:ins w:id="787" w:author="Blair Hu" w:date="2018-06-14T14:43:00Z"/>
                <w:del w:id="788" w:author="Nili Krausz" w:date="2018-06-20T12:06:00Z"/>
                <w:rFonts w:eastAsia="SimSun"/>
                <w:b/>
                <w:noProof/>
                <w:sz w:val="16"/>
                <w:szCs w:val="16"/>
              </w:rPr>
              <w:pPrChange w:id="789" w:author="Nili Krausz" w:date="2018-06-26T13:50:00Z">
                <w:pPr>
                  <w:spacing w:before="120" w:after="60"/>
                  <w:jc w:val="both"/>
                </w:pPr>
              </w:pPrChange>
            </w:pPr>
          </w:p>
          <w:p w:rsidR="003F19F0" w:rsidDel="00A43DBC" w:rsidRDefault="003F19F0">
            <w:pPr>
              <w:framePr w:wrap="auto" w:vAnchor="page" w:hAnchor="page" w:x="1179" w:y="1291"/>
              <w:spacing w:after="60" w:line="228" w:lineRule="auto"/>
              <w:ind w:firstLine="202"/>
              <w:suppressOverlap/>
              <w:jc w:val="both"/>
              <w:rPr>
                <w:ins w:id="790" w:author="Blair Hu" w:date="2018-06-14T14:42:00Z"/>
                <w:del w:id="791" w:author="Nili Krausz" w:date="2018-06-20T12:06:00Z"/>
                <w:rFonts w:eastAsia="SimSun"/>
                <w:noProof/>
                <w:sz w:val="16"/>
                <w:szCs w:val="16"/>
              </w:rPr>
              <w:pPrChange w:id="792" w:author="Nili Krausz" w:date="2018-06-26T13:50:00Z">
                <w:pPr>
                  <w:spacing w:before="120" w:after="60"/>
                  <w:jc w:val="both"/>
                </w:pPr>
              </w:pPrChange>
            </w:pPr>
            <w:ins w:id="793" w:author="Blair Hu" w:date="2018-06-14T14:42:00Z">
              <w:del w:id="794" w:author="Nili Krausz" w:date="2018-06-20T12:06:00Z">
                <w:r w:rsidRPr="004746E6" w:rsidDel="00A43DBC">
                  <w:rPr>
                    <w:rFonts w:eastAsia="SimSun"/>
                    <w:b/>
                    <w:noProof/>
                    <w:sz w:val="16"/>
                    <w:szCs w:val="16"/>
                    <w:rPrChange w:id="795" w:author="Blair Hu" w:date="2018-06-14T14:43:00Z">
                      <w:rPr>
                        <w:rFonts w:eastAsia="SimSun"/>
                        <w:noProof/>
                        <w:sz w:val="16"/>
                        <w:szCs w:val="16"/>
                      </w:rPr>
                    </w:rPrChange>
                  </w:rPr>
                  <w:delText xml:space="preserve">Figure </w:delText>
                </w:r>
                <w:r w:rsidRPr="00AD4231" w:rsidDel="00A43DBC">
                  <w:rPr>
                    <w:rFonts w:eastAsia="SimSun"/>
                    <w:b/>
                    <w:bCs/>
                    <w:noProof/>
                    <w:sz w:val="16"/>
                    <w:szCs w:val="16"/>
                  </w:rPr>
                  <w:fldChar w:fldCharType="begin"/>
                </w:r>
                <w:r w:rsidRPr="003F19F0" w:rsidDel="00A43DBC">
                  <w:rPr>
                    <w:rFonts w:eastAsia="SimSun"/>
                    <w:b/>
                    <w:noProof/>
                    <w:sz w:val="16"/>
                    <w:szCs w:val="16"/>
                    <w:rPrChange w:id="796" w:author="Nili Krausz" w:date="2018-06-26T13:50:00Z">
                      <w:rPr>
                        <w:rFonts w:eastAsia="SimSun"/>
                        <w:noProof/>
                        <w:sz w:val="16"/>
                        <w:szCs w:val="16"/>
                      </w:rPr>
                    </w:rPrChange>
                  </w:rPr>
                  <w:delInstrText xml:space="preserve"> SEQ Figure \* ARABIC </w:delInstrText>
                </w:r>
                <w:r w:rsidRPr="00AD4231" w:rsidDel="00A43DBC">
                  <w:rPr>
                    <w:rFonts w:eastAsia="SimSun"/>
                    <w:b/>
                    <w:bCs/>
                    <w:noProof/>
                    <w:sz w:val="16"/>
                    <w:szCs w:val="16"/>
                    <w:rPrChange w:id="797" w:author="Blair Hu" w:date="2018-06-14T14:43:00Z">
                      <w:rPr>
                        <w:rFonts w:eastAsia="SimSun"/>
                        <w:b/>
                        <w:bCs/>
                        <w:noProof/>
                        <w:sz w:val="16"/>
                        <w:szCs w:val="16"/>
                      </w:rPr>
                    </w:rPrChange>
                  </w:rPr>
                  <w:fldChar w:fldCharType="separate"/>
                </w:r>
                <w:r w:rsidRPr="004746E6" w:rsidDel="00A43DBC">
                  <w:rPr>
                    <w:rFonts w:eastAsia="SimSun"/>
                    <w:b/>
                    <w:noProof/>
                    <w:sz w:val="16"/>
                    <w:szCs w:val="16"/>
                    <w:rPrChange w:id="798" w:author="Blair Hu" w:date="2018-06-14T14:43:00Z">
                      <w:rPr>
                        <w:rFonts w:eastAsia="SimSun"/>
                        <w:noProof/>
                        <w:sz w:val="16"/>
                        <w:szCs w:val="16"/>
                      </w:rPr>
                    </w:rPrChange>
                  </w:rPr>
                  <w:delText>3</w:delText>
                </w:r>
                <w:r w:rsidRPr="00AD4231" w:rsidDel="00A43DBC">
                  <w:rPr>
                    <w:rFonts w:eastAsia="SimSun"/>
                    <w:b/>
                    <w:bCs/>
                    <w:noProof/>
                    <w:sz w:val="16"/>
                    <w:szCs w:val="16"/>
                  </w:rPr>
                  <w:fldChar w:fldCharType="end"/>
                </w:r>
                <w:r w:rsidDel="00A43DBC">
                  <w:rPr>
                    <w:rFonts w:eastAsia="SimSun"/>
                    <w:noProof/>
                    <w:sz w:val="16"/>
                    <w:szCs w:val="16"/>
                  </w:rPr>
                  <w:delText xml:space="preserve">. IMU estimates of gait event probabilities. IMU signals were partitioned into 300 ms </w:delText>
                </w:r>
              </w:del>
            </w:ins>
            <w:ins w:id="799" w:author="Blair Hu" w:date="2018-06-15T10:15:00Z">
              <w:del w:id="800" w:author="Nili Krausz" w:date="2018-06-20T12:06:00Z">
                <w:r w:rsidDel="00A43DBC">
                  <w:rPr>
                    <w:rFonts w:eastAsia="SimSun"/>
                    <w:noProof/>
                    <w:sz w:val="16"/>
                    <w:szCs w:val="16"/>
                  </w:rPr>
                  <w:delText xml:space="preserve">sliding </w:delText>
                </w:r>
              </w:del>
            </w:ins>
            <w:ins w:id="801" w:author="Blair Hu" w:date="2018-06-14T14:42:00Z">
              <w:del w:id="802" w:author="Nili Krausz" w:date="2018-06-20T12:06:00Z">
                <w:r w:rsidDel="00A43DBC">
                  <w:rPr>
                    <w:rFonts w:eastAsia="SimSun"/>
                    <w:noProof/>
                    <w:sz w:val="16"/>
                    <w:szCs w:val="16"/>
                  </w:rPr>
                  <w:delText xml:space="preserve">windows, from which </w:delText>
                </w:r>
              </w:del>
            </w:ins>
            <w:ins w:id="803" w:author="Blair Hu" w:date="2018-06-15T09:43:00Z">
              <w:del w:id="804" w:author="Nili Krausz" w:date="2018-06-20T12:06:00Z">
                <w:r w:rsidDel="00A43DBC">
                  <w:rPr>
                    <w:rFonts w:eastAsia="SimSun"/>
                    <w:noProof/>
                    <w:sz w:val="16"/>
                    <w:szCs w:val="16"/>
                  </w:rPr>
                  <w:delText xml:space="preserve">statistical </w:delText>
                </w:r>
              </w:del>
            </w:ins>
            <w:ins w:id="805" w:author="Blair Hu" w:date="2018-06-14T14:42:00Z">
              <w:del w:id="806" w:author="Nili Krausz" w:date="2018-06-20T12:06:00Z">
                <w:r w:rsidDel="00A43DBC">
                  <w:rPr>
                    <w:rFonts w:eastAsia="SimSun"/>
                    <w:noProof/>
                    <w:sz w:val="16"/>
                    <w:szCs w:val="16"/>
                  </w:rPr>
                  <w:delText>features were extracted. PCA was used to reduce the dimensionality to 25 and an LDA or SVM classifier was fit to predict stance or swing</w:delText>
                </w:r>
              </w:del>
            </w:ins>
            <w:ins w:id="807" w:author="Blair Hu" w:date="2018-06-15T09:43:00Z">
              <w:del w:id="808" w:author="Nili Krausz" w:date="2018-06-20T12:06:00Z">
                <w:r w:rsidDel="00A43DBC">
                  <w:rPr>
                    <w:rFonts w:eastAsia="SimSun"/>
                    <w:noProof/>
                    <w:sz w:val="16"/>
                    <w:szCs w:val="16"/>
                  </w:rPr>
                  <w:delText xml:space="preserve"> for each leg</w:delText>
                </w:r>
              </w:del>
            </w:ins>
            <w:ins w:id="809" w:author="Blair Hu" w:date="2018-06-15T10:15:00Z">
              <w:del w:id="810" w:author="Nili Krausz" w:date="2018-06-20T12:06:00Z">
                <w:r w:rsidDel="00A43DBC">
                  <w:rPr>
                    <w:rFonts w:eastAsia="SimSun"/>
                    <w:noProof/>
                    <w:sz w:val="16"/>
                    <w:szCs w:val="16"/>
                  </w:rPr>
                  <w:delText xml:space="preserve"> on a window-by-window basis</w:delText>
                </w:r>
              </w:del>
            </w:ins>
            <w:ins w:id="811" w:author="Blair Hu" w:date="2018-06-14T14:42:00Z">
              <w:del w:id="812" w:author="Nili Krausz" w:date="2018-06-20T12:06:00Z">
                <w:r w:rsidDel="00A43DBC">
                  <w:rPr>
                    <w:rFonts w:eastAsia="SimSun"/>
                    <w:noProof/>
                    <w:sz w:val="16"/>
                    <w:szCs w:val="16"/>
                  </w:rPr>
                  <w:delText>.</w:delText>
                </w:r>
              </w:del>
            </w:ins>
          </w:p>
          <w:p w:rsidR="003F19F0" w:rsidDel="00A43DBC" w:rsidRDefault="003F19F0">
            <w:pPr>
              <w:framePr w:wrap="auto" w:vAnchor="page" w:hAnchor="page" w:x="1179" w:y="1291"/>
              <w:spacing w:after="60" w:line="228" w:lineRule="auto"/>
              <w:ind w:firstLine="202"/>
              <w:suppressOverlap/>
              <w:jc w:val="both"/>
              <w:rPr>
                <w:ins w:id="813" w:author="Blair Hu" w:date="2018-06-14T14:42:00Z"/>
                <w:del w:id="814" w:author="Nili Krausz" w:date="2018-06-20T12:06:00Z"/>
                <w:rFonts w:eastAsia="SimSun"/>
                <w:noProof/>
                <w:sz w:val="16"/>
                <w:szCs w:val="16"/>
              </w:rPr>
              <w:pPrChange w:id="815" w:author="Nili Krausz" w:date="2018-06-26T13:50:00Z">
                <w:pPr>
                  <w:spacing w:before="120" w:after="60"/>
                  <w:jc w:val="center"/>
                </w:pPr>
              </w:pPrChange>
            </w:pPr>
          </w:p>
        </w:tc>
      </w:tr>
    </w:tbl>
    <w:p w:rsidR="003F19F0" w:rsidDel="00493FD2" w:rsidRDefault="003F19F0">
      <w:pPr>
        <w:framePr w:wrap="auto" w:vAnchor="page" w:hAnchor="page" w:x="1224" w:y="3991"/>
        <w:spacing w:after="60" w:line="228" w:lineRule="auto"/>
        <w:ind w:firstLine="202"/>
        <w:suppressOverlap/>
        <w:jc w:val="both"/>
        <w:rPr>
          <w:del w:id="816" w:author="Nili Krausz" w:date="2018-06-20T14:45:00Z"/>
          <w:i/>
          <w:iCs/>
        </w:rPr>
        <w:sectPr w:rsidR="003F19F0" w:rsidDel="00493FD2" w:rsidSect="004F0C53">
          <w:type w:val="continuous"/>
          <w:pgSz w:w="12240" w:h="15840" w:code="1"/>
          <w:pgMar w:top="1080" w:right="1080" w:bottom="1080" w:left="1080" w:header="432" w:footer="432" w:gutter="0"/>
          <w:cols w:space="288"/>
          <w:docGrid w:linePitch="272"/>
        </w:sectPr>
        <w:pPrChange w:id="817" w:author="Nili Krausz" w:date="2018-06-26T13:50:00Z">
          <w:pPr>
            <w:pStyle w:val="Heading2"/>
            <w:keepLines/>
            <w:numPr>
              <w:numId w:val="0"/>
            </w:numPr>
            <w:tabs>
              <w:tab w:val="num" w:pos="360"/>
            </w:tabs>
            <w:autoSpaceDE/>
            <w:autoSpaceDN/>
            <w:ind w:left="288" w:hanging="288"/>
            <w:jc w:val="center"/>
          </w:pPr>
        </w:pPrChange>
      </w:pPr>
      <w:moveFromRangeStart w:id="818" w:author="Blair Hu" w:date="2018-06-14T14:30:00Z" w:name="move516749960"/>
      <w:del w:id="819" w:author="Blair Hu" w:date="2018-06-14T14:30:00Z">
        <w:r w:rsidDel="00493FD2">
          <w:rPr>
            <w:i/>
            <w:iCs/>
            <w:noProof/>
          </w:rPr>
          <w:drawing>
            <wp:inline distT="0" distB="0" distL="0" distR="0" wp14:anchorId="4A059450" wp14:editId="531791D6">
              <wp:extent cx="5187950" cy="3220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5193687" cy="3223864"/>
                      </a:xfrm>
                      <a:prstGeom prst="rect">
                        <a:avLst/>
                      </a:prstGeom>
                    </pic:spPr>
                  </pic:pic>
                </a:graphicData>
              </a:graphic>
            </wp:inline>
          </w:drawing>
        </w:r>
      </w:del>
      <w:moveFromRangeEnd w:id="818"/>
    </w:p>
    <w:p w:rsidR="003F19F0" w:rsidRPr="00915D99" w:rsidDel="0001657E" w:rsidRDefault="003F19F0">
      <w:pPr>
        <w:framePr w:wrap="auto" w:vAnchor="page" w:hAnchor="page" w:x="1179" w:y="1291"/>
        <w:spacing w:after="60" w:line="228" w:lineRule="auto"/>
        <w:suppressOverlap/>
        <w:jc w:val="both"/>
        <w:rPr>
          <w:del w:id="820" w:author="Nili Krausz" w:date="2018-06-05T17:18:00Z"/>
        </w:rPr>
        <w:pPrChange w:id="821" w:author="Nili Krausz" w:date="2018-06-26T13:50:00Z">
          <w:pPr>
            <w:spacing w:before="120" w:after="60"/>
            <w:ind w:firstLine="202"/>
            <w:jc w:val="both"/>
          </w:pPr>
        </w:pPrChange>
      </w:pPr>
    </w:p>
    <w:p w:rsidR="003F19F0" w:rsidDel="00493FD2" w:rsidRDefault="003F19F0">
      <w:pPr>
        <w:framePr w:wrap="auto" w:vAnchor="page" w:hAnchor="page" w:x="1179" w:y="1291"/>
        <w:spacing w:after="60" w:line="228" w:lineRule="auto"/>
        <w:suppressOverlap/>
        <w:jc w:val="both"/>
        <w:rPr>
          <w:del w:id="822" w:author="Nili Krausz" w:date="2018-06-20T14:52:00Z"/>
        </w:rPr>
        <w:pPrChange w:id="823" w:author="Nili Krausz" w:date="2018-06-26T13:50:00Z">
          <w:pPr>
            <w:spacing w:before="120" w:after="60"/>
            <w:jc w:val="both"/>
          </w:pPr>
        </w:pPrChange>
      </w:pPr>
      <w:del w:id="824" w:author="Nili Krausz" w:date="2018-06-20T14:52:00Z">
        <w:r w:rsidDel="00493FD2">
          <w:tab/>
        </w:r>
      </w:del>
      <w:moveFromRangeStart w:id="825" w:author="Nili Krausz" w:date="2018-06-20T14:47:00Z" w:name="move516750512"/>
      <w:del w:id="826" w:author="Nili Krausz" w:date="2018-06-20T14:47:00Z">
        <w:r w:rsidDel="00493FD2">
          <w:rPr>
            <w:i/>
          </w:rPr>
          <w:delText xml:space="preserve">IMU only: </w:delText>
        </w:r>
        <w:r w:rsidRPr="00252161" w:rsidDel="00493FD2">
          <w:delText xml:space="preserve">We compared the residuals </w:delText>
        </w:r>
        <w:r w:rsidDel="00493FD2">
          <w:delText>of</w:delText>
        </w:r>
        <w:r w:rsidRPr="00252161" w:rsidDel="00493FD2">
          <w:delText xml:space="preserve"> LHC and RTO predictions</w:delText>
        </w:r>
        <w:r w:rsidDel="00493FD2">
          <w:delText xml:space="preserve"> for different combinations of sensors including right thigh IMU only (R Thigh), right thigh and shank IMUs (R Thigh + Shank), and bilateral thigh and shank IMUs (R/L Thigh + Shank). </w:delText>
        </w:r>
        <w:r w:rsidRPr="00911044" w:rsidDel="00493FD2">
          <w:delText>Six features (mean, standard deviation, maximum, minimum, initial value, final value) were extracted from each window for each IMU channel (tri-axial accelerometer, tri-axial gyroscope, calculated orientation angle) for a total of 42 features per IMU sensor. These heuristic features were chosen because they are typically used in intent recognition for prosthesis control</w:delText>
        </w:r>
        <w:r w:rsidDel="00493FD2">
          <w:delText xml:space="preserve"> [1]</w:delText>
        </w:r>
        <w:r w:rsidRPr="00911044" w:rsidDel="00493FD2">
          <w:delText>. Features were normalized to have zero mean and unit variance and the dimensionality was reduced using principal components analysis (PCA) to 25 components, which accounted for more than 99 percent of the total variance (</w:delText>
        </w:r>
        <w:r w:rsidRPr="00046B97" w:rsidDel="00493FD2">
          <w:delText xml:space="preserve">Figure </w:delText>
        </w:r>
        <w:r w:rsidDel="00493FD2">
          <w:delText>3</w:delText>
        </w:r>
        <w:r w:rsidRPr="00911044" w:rsidDel="00493FD2">
          <w:delText xml:space="preserve">). We used either linear discriminant analysis (LDA) or support vector machine (SVM) with Gaussian kernel as the classifier and used the estimated probability of each class (stance or swing) </w:delText>
        </w:r>
        <w:r w:rsidDel="00493FD2">
          <w:delText xml:space="preserve">to make predictions </w:delText>
        </w:r>
        <w:r w:rsidRPr="00911044" w:rsidDel="00493FD2">
          <w:delText>for each window.</w:delText>
        </w:r>
      </w:del>
      <w:moveFromRangeEnd w:id="825"/>
    </w:p>
    <w:p w:rsidR="003F19F0" w:rsidDel="00493FD2" w:rsidRDefault="003F19F0">
      <w:pPr>
        <w:framePr w:wrap="auto" w:vAnchor="page" w:hAnchor="page" w:x="1179" w:y="1291"/>
        <w:spacing w:after="60" w:line="228" w:lineRule="auto"/>
        <w:suppressOverlap/>
        <w:jc w:val="both"/>
        <w:rPr>
          <w:del w:id="827" w:author="Nili Krausz" w:date="2018-06-20T14:47:00Z"/>
        </w:rPr>
        <w:pPrChange w:id="828" w:author="Nili Krausz" w:date="2018-06-26T13:50:00Z">
          <w:pPr>
            <w:spacing w:before="120" w:after="60"/>
            <w:ind w:firstLine="202"/>
            <w:jc w:val="both"/>
          </w:pPr>
        </w:pPrChange>
      </w:pPr>
      <w:del w:id="829" w:author="Nili Krausz" w:date="2018-06-20T14:47:00Z">
        <w:r w:rsidDel="00493FD2">
          <w:rPr>
            <w:i/>
          </w:rPr>
          <w:delText>Depth sensor</w:delText>
        </w:r>
        <w:r w:rsidRPr="002130BD" w:rsidDel="00493FD2">
          <w:rPr>
            <w:i/>
          </w:rPr>
          <w:delText xml:space="preserve"> only:</w:delText>
        </w:r>
        <w:r w:rsidDel="00493FD2">
          <w:rPr>
            <w:i/>
          </w:rPr>
          <w:delText xml:space="preserve"> </w:delText>
        </w:r>
        <w:r w:rsidRPr="0096461C" w:rsidDel="00493FD2">
          <w:delText xml:space="preserve">We used a template matching method to estimate the probability of detecting </w:delText>
        </w:r>
        <w:r w:rsidDel="00493FD2">
          <w:delText>RTO and LHC</w:delText>
        </w:r>
      </w:del>
      <w:ins w:id="830" w:author="Blair Hu" w:date="2018-06-15T09:41:00Z">
        <w:del w:id="831" w:author="Nili Krausz" w:date="2018-06-20T14:47:00Z">
          <w:r w:rsidDel="00493FD2">
            <w:delText xml:space="preserve"> (Figure 4)</w:delText>
          </w:r>
        </w:del>
      </w:ins>
      <w:del w:id="832" w:author="Nili Krausz" w:date="2018-06-20T14:47:00Z">
        <w:r w:rsidRPr="0096461C" w:rsidDel="00493FD2">
          <w:delText xml:space="preserve">. First, we created </w:delText>
        </w:r>
        <w:r w:rsidDel="00493FD2">
          <w:delText xml:space="preserve">templates for </w:delText>
        </w:r>
        <w:r w:rsidRPr="0096461C" w:rsidDel="00493FD2">
          <w:delText xml:space="preserve">RTO and LHC </w:delText>
        </w:r>
      </w:del>
      <w:ins w:id="833" w:author="Blair Hu" w:date="2018-06-14T17:07:00Z">
        <w:del w:id="834" w:author="Nili Krausz" w:date="2018-06-20T14:47:00Z">
          <w:r w:rsidDel="00493FD2">
            <w:delText xml:space="preserve">features </w:delText>
          </w:r>
        </w:del>
      </w:ins>
      <w:del w:id="835" w:author="Nili Krausz" w:date="2018-06-20T14:47:00Z">
        <w:r w:rsidRPr="0096461C" w:rsidDel="00493FD2">
          <w:delText xml:space="preserve">by averaging the windows immediately preceding </w:delText>
        </w:r>
      </w:del>
      <w:ins w:id="836" w:author="Blair Hu" w:date="2018-06-14T17:08:00Z">
        <w:del w:id="837" w:author="Nili Krausz" w:date="2018-06-20T14:47:00Z">
          <w:r w:rsidDel="00493FD2">
            <w:delText xml:space="preserve">their </w:delText>
          </w:r>
        </w:del>
      </w:ins>
      <w:del w:id="838" w:author="Nili Krausz" w:date="2018-06-20T14:47:00Z">
        <w:r w:rsidRPr="0096461C" w:rsidDel="00493FD2">
          <w:delText xml:space="preserve">each </w:delText>
        </w:r>
      </w:del>
      <w:ins w:id="839" w:author="Blair Hu" w:date="2018-06-14T17:08:00Z">
        <w:del w:id="840" w:author="Nili Krausz" w:date="2018-06-20T14:47:00Z">
          <w:r w:rsidDel="00493FD2">
            <w:delText>respective</w:delText>
          </w:r>
          <w:r w:rsidRPr="0096461C" w:rsidDel="00493FD2">
            <w:delText xml:space="preserve"> </w:delText>
          </w:r>
        </w:del>
      </w:ins>
      <w:del w:id="841" w:author="Nili Krausz" w:date="2018-06-20T14:47:00Z">
        <w:r w:rsidRPr="0096461C" w:rsidDel="00493FD2">
          <w:delText>ground truth gait event</w:delText>
        </w:r>
      </w:del>
      <w:ins w:id="842" w:author="Blair Hu" w:date="2018-06-14T17:08:00Z">
        <w:del w:id="843" w:author="Nili Krausz" w:date="2018-06-20T14:47:00Z">
          <w:r w:rsidDel="00493FD2">
            <w:delText>s</w:delText>
          </w:r>
        </w:del>
      </w:ins>
      <w:del w:id="844" w:author="Nili Krausz" w:date="2018-06-20T14:47:00Z">
        <w:r w:rsidRPr="0096461C" w:rsidDel="00493FD2">
          <w:delText xml:space="preserve"> in the training data. For each feature</w:delText>
        </w:r>
      </w:del>
      <w:ins w:id="845" w:author="Blair Hu" w:date="2018-06-14T17:09:00Z">
        <w:del w:id="846" w:author="Nili Krausz" w:date="2018-06-20T14:47:00Z">
          <w:r w:rsidDel="00493FD2">
            <w:delText>Next</w:delText>
          </w:r>
        </w:del>
      </w:ins>
      <w:del w:id="847" w:author="Nili Krausz" w:date="2018-06-20T14:47:00Z">
        <w:r w:rsidRPr="0096461C" w:rsidDel="00493FD2">
          <w:delText xml:space="preserve">, we </w:delText>
        </w:r>
      </w:del>
      <w:ins w:id="848" w:author="Blair Hu" w:date="2018-06-14T17:12:00Z">
        <w:del w:id="849" w:author="Nili Krausz" w:date="2018-06-20T14:47:00Z">
          <w:r w:rsidDel="00493FD2">
            <w:delText xml:space="preserve">computed the </w:delText>
          </w:r>
        </w:del>
      </w:ins>
      <w:del w:id="850" w:author="Nili Krausz" w:date="2018-06-20T14:47:00Z">
        <w:r w:rsidRPr="0096461C" w:rsidDel="00493FD2">
          <w:delText xml:space="preserve">then applied element-wise multiplication </w:delText>
        </w:r>
      </w:del>
      <w:ins w:id="851" w:author="Blair Hu" w:date="2018-06-14T17:12:00Z">
        <w:del w:id="852" w:author="Nili Krausz" w:date="2018-06-20T14:47:00Z">
          <w:r w:rsidDel="00493FD2">
            <w:delText xml:space="preserve">product </w:delText>
          </w:r>
        </w:del>
      </w:ins>
      <w:del w:id="853" w:author="Nili Krausz" w:date="2018-06-20T14:47:00Z">
        <w:r w:rsidRPr="0096461C" w:rsidDel="00493FD2">
          <w:delText>between each sliding window and the corresponding template</w:delText>
        </w:r>
      </w:del>
      <w:ins w:id="854" w:author="Blair Hu" w:date="2018-06-14T17:09:00Z">
        <w:del w:id="855" w:author="Nili Krausz" w:date="2018-06-20T14:47:00Z">
          <w:r w:rsidDel="00493FD2">
            <w:delText xml:space="preserve"> and </w:delText>
          </w:r>
        </w:del>
      </w:ins>
      <w:del w:id="856" w:author="Nili Krausz" w:date="2018-06-20T14:47:00Z">
        <w:r w:rsidRPr="0096461C" w:rsidDel="00493FD2">
          <w:delText xml:space="preserve">. Next, we applied a binary mask </w:delText>
        </w:r>
      </w:del>
      <w:ins w:id="857" w:author="Blair Hu" w:date="2018-06-14T17:20:00Z">
        <w:del w:id="858" w:author="Nili Krausz" w:date="2018-06-20T14:47:00Z">
          <w:r w:rsidDel="00493FD2">
            <w:delText xml:space="preserve">outputting </w:delText>
          </w:r>
        </w:del>
      </w:ins>
      <w:ins w:id="859" w:author="Blair Hu" w:date="2018-06-14T17:13:00Z">
        <w:del w:id="860" w:author="Nili Krausz" w:date="2018-06-20T13:55:00Z">
          <w:r w:rsidDel="00AD3836">
            <w:delText xml:space="preserve"> </w:delText>
          </w:r>
        </w:del>
      </w:ins>
      <w:del w:id="861" w:author="Nili Krausz" w:date="2018-06-20T14:47:00Z">
        <w:r w:rsidRPr="0096461C" w:rsidDel="00493FD2">
          <w:delText xml:space="preserve">to the element-wise product such that a one was output for </w:delText>
        </w:r>
      </w:del>
      <w:ins w:id="862" w:author="Blair Hu" w:date="2018-06-14T17:14:00Z">
        <w:del w:id="863" w:author="Nili Krausz" w:date="2018-06-20T14:47:00Z">
          <w:r w:rsidDel="00493FD2">
            <w:delText xml:space="preserve">for </w:delText>
          </w:r>
        </w:del>
      </w:ins>
      <w:del w:id="864" w:author="Nili Krausz" w:date="2018-06-20T14:47:00Z">
        <w:r w:rsidRPr="0096461C" w:rsidDel="00493FD2">
          <w:delText xml:space="preserve">each point in the sliding window where the feature and template </w:delText>
        </w:r>
        <w:r w:rsidDel="00493FD2">
          <w:delText>had matching signs</w:delText>
        </w:r>
      </w:del>
      <w:ins w:id="865" w:author="Blair Hu" w:date="2018-06-14T17:14:00Z">
        <w:del w:id="866" w:author="Nili Krausz" w:date="2018-06-20T14:47:00Z">
          <w:r w:rsidDel="00493FD2">
            <w:delText xml:space="preserve"> and zero otherwise</w:delText>
          </w:r>
        </w:del>
      </w:ins>
      <w:del w:id="867" w:author="Nili Krausz" w:date="2018-06-20T14:47:00Z">
        <w:r w:rsidRPr="0096461C" w:rsidDel="00493FD2">
          <w:delText xml:space="preserve">. Lastly, the probability of detecting a gait event in each window was estimated by averaging the </w:delText>
        </w:r>
      </w:del>
      <w:ins w:id="868" w:author="Blair Hu" w:date="2018-06-14T17:14:00Z">
        <w:del w:id="869" w:author="Nili Krausz" w:date="2018-06-20T14:47:00Z">
          <w:r w:rsidDel="00493FD2">
            <w:delText xml:space="preserve">output of the binary mask </w:delText>
          </w:r>
        </w:del>
      </w:ins>
      <w:del w:id="870" w:author="Nili Krausz" w:date="2018-06-20T14:47:00Z">
        <w:r w:rsidRPr="0096461C" w:rsidDel="00493FD2">
          <w:delText>binarized signal over the window length, which yield</w:delText>
        </w:r>
      </w:del>
      <w:ins w:id="871" w:author="Blair Hu" w:date="2018-06-14T17:14:00Z">
        <w:del w:id="872" w:author="Nili Krausz" w:date="2018-06-20T14:47:00Z">
          <w:r w:rsidDel="00493FD2">
            <w:delText>ing</w:delText>
          </w:r>
        </w:del>
      </w:ins>
      <w:del w:id="873" w:author="Nili Krausz" w:date="2018-06-20T14:47:00Z">
        <w:r w:rsidRPr="0096461C" w:rsidDel="00493FD2">
          <w:delText>ed a value between 0 and 1</w:delText>
        </w:r>
        <w:r w:rsidDel="00493FD2">
          <w:delText xml:space="preserve"> (Figure 3</w:delText>
        </w:r>
      </w:del>
      <w:ins w:id="874" w:author="Blair Hu" w:date="2018-06-15T09:40:00Z">
        <w:del w:id="875" w:author="Nili Krausz" w:date="2018-06-20T14:47:00Z">
          <w:r w:rsidDel="00493FD2">
            <w:delText>4</w:delText>
          </w:r>
        </w:del>
      </w:ins>
      <w:del w:id="876" w:author="Nili Krausz" w:date="2018-06-20T14:47:00Z">
        <w:r w:rsidDel="00493FD2">
          <w:delText>)</w:delText>
        </w:r>
        <w:r w:rsidRPr="0096461C" w:rsidDel="00493FD2">
          <w:delText>.</w:delText>
        </w:r>
      </w:del>
      <w:ins w:id="877" w:author="Blair Hu" w:date="2018-06-14T17:23:00Z">
        <w:del w:id="878" w:author="Nili Krausz" w:date="2018-06-20T14:47:00Z">
          <w:r w:rsidDel="00493FD2">
            <w:delText xml:space="preserve"> </w:delText>
          </w:r>
        </w:del>
      </w:ins>
      <w:del w:id="879" w:author="Nili Krausz" w:date="2018-06-20T14:47:00Z">
        <w:r w:rsidRPr="0096461C" w:rsidDel="00493FD2">
          <w:delText xml:space="preserve"> </w:delText>
        </w:r>
      </w:del>
    </w:p>
    <w:p w:rsidR="003F19F0" w:rsidDel="00AD3836" w:rsidRDefault="003F19F0">
      <w:pPr>
        <w:framePr w:wrap="auto" w:vAnchor="page" w:hAnchor="page" w:x="1179" w:y="1291"/>
        <w:spacing w:after="60" w:line="228" w:lineRule="auto"/>
        <w:suppressOverlap/>
        <w:jc w:val="both"/>
        <w:rPr>
          <w:del w:id="880" w:author="Nili Krausz" w:date="2018-06-20T13:57:00Z"/>
        </w:rPr>
        <w:pPrChange w:id="881" w:author="Nili Krausz" w:date="2018-06-26T13:50:00Z">
          <w:pPr>
            <w:spacing w:before="120" w:after="60"/>
            <w:ind w:firstLine="202"/>
            <w:jc w:val="both"/>
          </w:pPr>
        </w:pPrChange>
      </w:pPr>
      <w:del w:id="882" w:author="Nili Krausz" w:date="2018-06-20T14:47:00Z">
        <w:r w:rsidRPr="0096461C" w:rsidDel="00493FD2">
          <w:delText xml:space="preserve">After tuning, a probability threshold of 0.55 was set to identify a range of possible </w:delText>
        </w:r>
      </w:del>
      <w:ins w:id="883" w:author="Blair Hu" w:date="2018-06-14T17:23:00Z">
        <w:del w:id="884" w:author="Nili Krausz" w:date="2018-06-20T14:47:00Z">
          <w:r w:rsidDel="00493FD2">
            <w:delText>candidate</w:delText>
          </w:r>
          <w:r w:rsidRPr="0096461C" w:rsidDel="00493FD2">
            <w:delText xml:space="preserve"> </w:delText>
          </w:r>
        </w:del>
      </w:ins>
      <w:del w:id="885" w:author="Nili Krausz" w:date="2018-06-20T14:47:00Z">
        <w:r w:rsidRPr="0096461C" w:rsidDel="00493FD2">
          <w:delText xml:space="preserve">windows for detecting a </w:delText>
        </w:r>
        <w:r w:rsidDel="00493FD2">
          <w:delText>gait</w:delText>
        </w:r>
        <w:r w:rsidRPr="0096461C" w:rsidDel="00493FD2">
          <w:delText xml:space="preserve"> event. Empirically, the range of possible</w:delText>
        </w:r>
      </w:del>
      <w:ins w:id="886" w:author="Blair Hu" w:date="2018-06-14T17:22:00Z">
        <w:del w:id="887" w:author="Nili Krausz" w:date="2018-06-20T14:47:00Z">
          <w:r w:rsidDel="00493FD2">
            <w:delText xml:space="preserve"> RTO windows tended to end near the ground truth and the range of possible</w:delText>
          </w:r>
        </w:del>
      </w:ins>
      <w:del w:id="888" w:author="Nili Krausz" w:date="2018-06-20T14:47:00Z">
        <w:r w:rsidRPr="0096461C" w:rsidDel="00493FD2">
          <w:delText xml:space="preserve"> LHC windows tended to be centered near </w:delText>
        </w:r>
      </w:del>
      <w:ins w:id="889" w:author="Blair Hu" w:date="2018-06-14T17:21:00Z">
        <w:del w:id="890" w:author="Nili Krausz" w:date="2018-06-20T13:55:00Z">
          <w:r w:rsidDel="00AD3836">
            <w:delText>around</w:delText>
          </w:r>
        </w:del>
        <w:del w:id="891" w:author="Nili Krausz" w:date="2018-06-20T14:47:00Z">
          <w:r w:rsidRPr="0096461C" w:rsidDel="00493FD2">
            <w:delText xml:space="preserve"> </w:delText>
          </w:r>
        </w:del>
      </w:ins>
      <w:del w:id="892" w:author="Nili Krausz" w:date="2018-06-20T14:47:00Z">
        <w:r w:rsidRPr="0096461C" w:rsidDel="00493FD2">
          <w:delText>the ground truth</w:delText>
        </w:r>
      </w:del>
      <w:ins w:id="893" w:author="Blair Hu" w:date="2018-06-14T17:24:00Z">
        <w:del w:id="894" w:author="Nili Krausz" w:date="2018-06-20T14:47:00Z">
          <w:r w:rsidDel="00493FD2">
            <w:delText xml:space="preserve"> (Figure </w:delText>
          </w:r>
        </w:del>
      </w:ins>
      <w:ins w:id="895" w:author="Blair Hu" w:date="2018-06-15T09:41:00Z">
        <w:del w:id="896" w:author="Nili Krausz" w:date="2018-06-20T14:47:00Z">
          <w:r w:rsidDel="00493FD2">
            <w:delText>5</w:delText>
          </w:r>
        </w:del>
      </w:ins>
      <w:ins w:id="897" w:author="Blair Hu" w:date="2018-06-14T17:24:00Z">
        <w:del w:id="898" w:author="Nili Krausz" w:date="2018-06-20T14:47:00Z">
          <w:r w:rsidDel="00493FD2">
            <w:delText>)</w:delText>
          </w:r>
        </w:del>
      </w:ins>
      <w:ins w:id="899" w:author="Blair Hu" w:date="2018-06-14T17:22:00Z">
        <w:del w:id="900" w:author="Nili Krausz" w:date="2018-06-20T14:47:00Z">
          <w:r w:rsidDel="00493FD2">
            <w:delText>. Therefore,</w:delText>
          </w:r>
        </w:del>
        <w:del w:id="901" w:author="Nili Krausz" w:date="2018-06-20T13:55:00Z">
          <w:r w:rsidDel="00AD3836">
            <w:delText xml:space="preserve"> </w:delText>
          </w:r>
        </w:del>
      </w:ins>
      <w:del w:id="902" w:author="Nili Krausz" w:date="2018-06-20T14:47:00Z">
        <w:r w:rsidRPr="0096461C" w:rsidDel="00493FD2">
          <w:delText xml:space="preserve">; therefore, </w:delText>
        </w:r>
      </w:del>
      <w:ins w:id="903" w:author="Blair Hu" w:date="2018-06-14T17:23:00Z">
        <w:del w:id="904" w:author="Nili Krausz" w:date="2018-06-20T14:47:00Z">
          <w:r w:rsidDel="00493FD2">
            <w:delText xml:space="preserve">RTO was predicted as the last window in the range and </w:delText>
          </w:r>
        </w:del>
      </w:ins>
      <w:del w:id="905" w:author="Nili Krausz" w:date="2018-06-20T14:47:00Z">
        <w:r w:rsidRPr="0096461C" w:rsidDel="00493FD2">
          <w:delText xml:space="preserve">LHC was predicted as the window corresponding </w:delText>
        </w:r>
      </w:del>
      <w:ins w:id="906" w:author="Blair Hu" w:date="2018-06-14T17:24:00Z">
        <w:del w:id="907" w:author="Nili Krausz" w:date="2018-06-20T14:47:00Z">
          <w:r w:rsidDel="00493FD2">
            <w:delText>with</w:delText>
          </w:r>
          <w:r w:rsidRPr="0096461C" w:rsidDel="00493FD2">
            <w:delText xml:space="preserve"> </w:delText>
          </w:r>
        </w:del>
      </w:ins>
      <w:del w:id="908" w:author="Nili Krausz" w:date="2018-06-20T14:47:00Z">
        <w:r w:rsidRPr="0096461C" w:rsidDel="00493FD2">
          <w:delText>to highest probability</w:delText>
        </w:r>
        <w:r w:rsidDel="00493FD2">
          <w:delText xml:space="preserve"> (Figure 4</w:delText>
        </w:r>
      </w:del>
      <w:ins w:id="909" w:author="Blair Hu" w:date="2018-06-15T09:40:00Z">
        <w:del w:id="910" w:author="Nili Krausz" w:date="2018-06-20T14:47:00Z">
          <w:r w:rsidDel="00493FD2">
            <w:delText>5</w:delText>
          </w:r>
        </w:del>
      </w:ins>
      <w:del w:id="911" w:author="Nili Krausz" w:date="2018-06-20T14:47:00Z">
        <w:r w:rsidDel="00493FD2">
          <w:delText>)</w:delText>
        </w:r>
        <w:r w:rsidRPr="0096461C" w:rsidDel="00493FD2">
          <w:delText>.</w:delText>
        </w:r>
      </w:del>
      <w:del w:id="912" w:author="Nili Krausz" w:date="2018-06-20T14:52:00Z">
        <w:r w:rsidRPr="0096461C" w:rsidDel="00493FD2">
          <w:delText xml:space="preserve"> </w:delText>
        </w:r>
      </w:del>
      <w:del w:id="913" w:author="Nili Krausz" w:date="2018-06-20T13:57:00Z">
        <w:r w:rsidRPr="0096461C" w:rsidDel="00AD3836">
          <w:delText>The range of possible RTO windows tended to end near the ground truth; therefore, RTO was predicted as the last window</w:delText>
        </w:r>
        <w:r w:rsidDel="00AD3836">
          <w:delText xml:space="preserve"> (Figure 4)</w:delText>
        </w:r>
        <w:r w:rsidRPr="0096461C" w:rsidDel="00AD3836">
          <w:delText>.</w:delText>
        </w:r>
      </w:del>
    </w:p>
    <w:p w:rsidR="003F19F0" w:rsidDel="00A43DBC" w:rsidRDefault="003F19F0">
      <w:pPr>
        <w:framePr w:wrap="auto" w:vAnchor="page" w:hAnchor="page" w:x="1179" w:y="1291"/>
        <w:spacing w:after="60" w:line="228" w:lineRule="auto"/>
        <w:suppressOverlap/>
        <w:rPr>
          <w:ins w:id="914" w:author="Blair Hu" w:date="2018-06-14T14:43:00Z"/>
          <w:del w:id="915" w:author="Nili Krausz" w:date="2018-06-20T12:10:00Z"/>
        </w:rPr>
        <w:pPrChange w:id="916" w:author="Nili Krausz" w:date="2018-06-26T13:50:00Z">
          <w:pPr>
            <w:spacing w:before="120" w:after="60"/>
            <w:ind w:firstLine="202"/>
            <w:jc w:val="both"/>
          </w:pPr>
        </w:pPrChange>
      </w:pPr>
      <w:del w:id="917" w:author="Nili Krausz" w:date="2018-06-20T12:10:00Z">
        <w:r w:rsidDel="00A43DBC">
          <w:rPr>
            <w:i/>
          </w:rPr>
          <w:delText>Sensor fusion:</w:delText>
        </w:r>
        <w:r w:rsidDel="00A43DBC">
          <w:delText xml:space="preserve"> </w:delText>
        </w:r>
        <w:r w:rsidRPr="00BA465F" w:rsidDel="00A43DBC">
          <w:delText>To perform sensor fusion,</w:delText>
        </w:r>
      </w:del>
      <w:ins w:id="918" w:author="Blair Hu" w:date="2018-06-14T17:27:00Z">
        <w:del w:id="919" w:author="Nili Krausz" w:date="2018-06-20T12:10:00Z">
          <w:r w:rsidDel="00A43DBC">
            <w:delText>W</w:delText>
          </w:r>
        </w:del>
      </w:ins>
      <w:del w:id="920" w:author="Nili Krausz" w:date="2018-06-20T12:10:00Z">
        <w:r w:rsidRPr="00BA465F" w:rsidDel="00A43DBC">
          <w:delText xml:space="preserve"> we computed an equally weighted average </w:delText>
        </w:r>
        <w:r w:rsidDel="00A43DBC">
          <w:delText>of the probabilities</w:delText>
        </w:r>
        <w:r w:rsidRPr="00BA465F" w:rsidDel="00A43DBC">
          <w:delText xml:space="preserve"> of each event </w:delText>
        </w:r>
      </w:del>
      <w:ins w:id="921" w:author="Blair Hu" w:date="2018-06-14T17:24:00Z">
        <w:del w:id="922" w:author="Nili Krausz" w:date="2018-06-20T12:10:00Z">
          <w:r w:rsidDel="00A43DBC">
            <w:delText xml:space="preserve">based on the </w:delText>
          </w:r>
        </w:del>
      </w:ins>
      <w:del w:id="923" w:author="Nili Krausz" w:date="2018-06-20T12:10:00Z">
        <w:r w:rsidRPr="00BA465F" w:rsidDel="00A43DBC">
          <w:delText xml:space="preserve">from the IMU and </w:delText>
        </w:r>
      </w:del>
      <w:ins w:id="924" w:author="Blair Hu" w:date="2018-06-14T17:27:00Z">
        <w:del w:id="925" w:author="Nili Krausz" w:date="2018-06-20T12:10:00Z">
          <w:r w:rsidDel="00A43DBC">
            <w:delText>and</w:delText>
          </w:r>
        </w:del>
      </w:ins>
      <w:ins w:id="926" w:author="Blair Hu" w:date="2018-06-14T17:25:00Z">
        <w:del w:id="927" w:author="Nili Krausz" w:date="2018-06-20T12:10:00Z">
          <w:r w:rsidRPr="00BA465F" w:rsidDel="00A43DBC">
            <w:delText xml:space="preserve"> </w:delText>
          </w:r>
        </w:del>
      </w:ins>
      <w:del w:id="928" w:author="Nili Krausz" w:date="2018-06-20T12:10:00Z">
        <w:r w:rsidRPr="00BA465F" w:rsidDel="00A43DBC">
          <w:delText xml:space="preserve">the </w:delText>
        </w:r>
        <w:r w:rsidDel="00A43DBC">
          <w:delText>depth sensor</w:delText>
        </w:r>
      </w:del>
      <w:ins w:id="929" w:author="Blair Hu" w:date="2018-06-14T17:25:00Z">
        <w:del w:id="930" w:author="Nili Krausz" w:date="2018-06-20T12:10:00Z">
          <w:r w:rsidDel="00A43DBC">
            <w:delText xml:space="preserve"> </w:delText>
          </w:r>
        </w:del>
      </w:ins>
      <w:ins w:id="931" w:author="Blair Hu" w:date="2018-06-14T17:27:00Z">
        <w:del w:id="932" w:author="Nili Krausz" w:date="2018-06-20T12:10:00Z">
          <w:r w:rsidDel="00A43DBC">
            <w:delText>separately</w:delText>
          </w:r>
        </w:del>
      </w:ins>
      <w:del w:id="933" w:author="Nili Krausz" w:date="2018-06-20T12:10:00Z">
        <w:r w:rsidRPr="00BA465F" w:rsidDel="00A43DBC">
          <w:delText xml:space="preserve">. After tuning, a threshold of 0.55 was </w:delText>
        </w:r>
        <w:r w:rsidDel="00A43DBC">
          <w:delText>applied to</w:delText>
        </w:r>
        <w:r w:rsidRPr="00BA465F" w:rsidDel="00A43DBC">
          <w:delText xml:space="preserve"> the averaged probability to identify a range of possible windows for detecting </w:delText>
        </w:r>
        <w:r w:rsidDel="00A43DBC">
          <w:delText>gait events based on sensor fusion (Fused)</w:delText>
        </w:r>
        <w:r w:rsidRPr="00BA465F" w:rsidDel="00A43DBC">
          <w:delText>. Empirically, the range of possible LHC and RTO windows tended to begin near the corresponding ground truth; therefore, LHC and RTO were predicted as the first window in their respective range of windows</w:delText>
        </w:r>
        <w:r w:rsidDel="00A43DBC">
          <w:delText xml:space="preserve"> (Figure </w:delText>
        </w:r>
      </w:del>
      <w:ins w:id="934" w:author="Blair Hu" w:date="2018-06-15T09:40:00Z">
        <w:del w:id="935" w:author="Nili Krausz" w:date="2018-06-20T12:10:00Z">
          <w:r w:rsidDel="00A43DBC">
            <w:delText>5</w:delText>
          </w:r>
        </w:del>
      </w:ins>
      <w:del w:id="936" w:author="Nili Krausz" w:date="2018-06-20T12:10:00Z">
        <w:r w:rsidDel="00A43DBC">
          <w:delText>4)</w:delText>
        </w:r>
        <w:r w:rsidRPr="00BA465F" w:rsidDel="00A43DBC">
          <w:delText>.</w:delText>
        </w:r>
        <w:r w:rsidDel="00A43DBC">
          <w:delText xml:space="preserve"> </w:delText>
        </w:r>
      </w:del>
    </w:p>
    <w:p w:rsidR="003F19F0" w:rsidDel="00A43DBC" w:rsidRDefault="003F19F0">
      <w:pPr>
        <w:framePr w:wrap="auto" w:vAnchor="page" w:hAnchor="page" w:x="1179" w:y="1291"/>
        <w:spacing w:after="60" w:line="228" w:lineRule="auto"/>
        <w:suppressOverlap/>
        <w:rPr>
          <w:ins w:id="937" w:author="Blair Hu" w:date="2018-06-14T14:43:00Z"/>
          <w:del w:id="938" w:author="Nili Krausz" w:date="2018-06-20T12:09:00Z"/>
        </w:rPr>
        <w:pPrChange w:id="939"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40" w:author="Blair Hu" w:date="2018-06-14T14:43:00Z"/>
          <w:del w:id="941" w:author="Nili Krausz" w:date="2018-06-20T12:09:00Z"/>
        </w:rPr>
        <w:pPrChange w:id="942"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43" w:author="Blair Hu" w:date="2018-06-14T14:43:00Z"/>
          <w:del w:id="944" w:author="Nili Krausz" w:date="2018-06-20T12:09:00Z"/>
        </w:rPr>
        <w:pPrChange w:id="945"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46" w:author="Blair Hu" w:date="2018-06-14T14:43:00Z"/>
          <w:del w:id="947" w:author="Nili Krausz" w:date="2018-06-20T12:09:00Z"/>
        </w:rPr>
        <w:pPrChange w:id="948"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49" w:author="Blair Hu" w:date="2018-06-14T14:43:00Z"/>
          <w:del w:id="950" w:author="Nili Krausz" w:date="2018-06-20T12:09:00Z"/>
        </w:rPr>
        <w:pPrChange w:id="951"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52" w:author="Blair Hu" w:date="2018-06-15T09:23:00Z"/>
          <w:del w:id="953" w:author="Nili Krausz" w:date="2018-06-20T12:09:00Z"/>
          <w:i/>
        </w:rPr>
        <w:pPrChange w:id="954"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ins w:id="955" w:author="Blair Hu" w:date="2018-06-15T09:23:00Z"/>
          <w:del w:id="956" w:author="Nili Krausz" w:date="2018-06-20T12:09:00Z"/>
          <w:i/>
        </w:rPr>
        <w:pPrChange w:id="957" w:author="Nili Krausz" w:date="2018-06-26T13:50:00Z">
          <w:pPr>
            <w:spacing w:before="120" w:after="60"/>
            <w:ind w:firstLine="202"/>
            <w:jc w:val="both"/>
          </w:pPr>
        </w:pPrChange>
      </w:pPr>
    </w:p>
    <w:p w:rsidR="003F19F0" w:rsidDel="00A43DBC" w:rsidRDefault="003F19F0">
      <w:pPr>
        <w:framePr w:wrap="auto" w:vAnchor="page" w:hAnchor="page" w:x="1179" w:y="1291"/>
        <w:spacing w:after="60" w:line="228" w:lineRule="auto"/>
        <w:suppressOverlap/>
        <w:rPr>
          <w:del w:id="958" w:author="Nili Krausz" w:date="2018-06-20T12:09:00Z"/>
          <w:i/>
        </w:rPr>
        <w:sectPr w:rsidR="003F19F0" w:rsidDel="00A43DBC" w:rsidSect="004F0C53">
          <w:type w:val="continuous"/>
          <w:pgSz w:w="12240" w:h="15840" w:code="1"/>
          <w:pgMar w:top="1080" w:right="1080" w:bottom="1080" w:left="1080" w:header="432" w:footer="432" w:gutter="0"/>
          <w:cols w:num="2" w:space="288"/>
          <w:docGrid w:linePitch="272"/>
        </w:sectPr>
        <w:pPrChange w:id="959" w:author="Nili Krausz" w:date="2018-06-26T13:50:00Z">
          <w:pPr>
            <w:spacing w:before="120" w:after="60"/>
            <w:ind w:firstLine="202"/>
            <w:jc w:val="both"/>
          </w:pPr>
        </w:pPrChange>
      </w:pPr>
    </w:p>
    <w:p w:rsidR="00032911" w:rsidDel="00752845" w:rsidRDefault="00032911">
      <w:pPr>
        <w:framePr w:hSpace="187" w:wrap="around" w:vAnchor="page" w:hAnchor="page" w:x="4" w:y="9252"/>
        <w:spacing w:after="60" w:line="228" w:lineRule="auto"/>
        <w:suppressOverlap/>
        <w:rPr>
          <w:del w:id="960" w:author="Nili Krausz" w:date="2018-06-20T15:14:00Z"/>
          <w:i/>
        </w:rPr>
        <w:pPrChange w:id="961" w:author="Nili Krausz" w:date="2018-06-26T15:09:00Z">
          <w:pPr>
            <w:spacing w:before="120" w:after="60"/>
            <w:ind w:firstLine="202"/>
            <w:jc w:val="center"/>
          </w:pPr>
        </w:pPrChange>
      </w:pPr>
      <w:del w:id="962" w:author="Nili Krausz" w:date="2018-06-20T15:14:00Z">
        <w:r w:rsidRPr="000D62D7" w:rsidDel="00752845">
          <w:rPr>
            <w:i/>
            <w:noProof/>
          </w:rPr>
          <w:drawing>
            <wp:inline distT="0" distB="0" distL="0" distR="0" wp14:anchorId="393073C8" wp14:editId="12D69348">
              <wp:extent cx="5052060" cy="1584784"/>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510" cy="1599041"/>
                      </a:xfrm>
                      <a:prstGeom prst="rect">
                        <a:avLst/>
                      </a:prstGeom>
                    </pic:spPr>
                  </pic:pic>
                </a:graphicData>
              </a:graphic>
            </wp:inline>
          </w:drawing>
        </w:r>
      </w:del>
    </w:p>
    <w:p w:rsidR="00032911" w:rsidDel="00A43DBC" w:rsidRDefault="00032911">
      <w:pPr>
        <w:framePr w:hSpace="187" w:wrap="around" w:vAnchor="page" w:hAnchor="page" w:x="4" w:y="9252"/>
        <w:spacing w:after="60" w:line="228" w:lineRule="auto"/>
        <w:suppressOverlap/>
        <w:rPr>
          <w:del w:id="963" w:author="Nili Krausz" w:date="2018-06-20T12:07:00Z"/>
        </w:rPr>
        <w:pPrChange w:id="964" w:author="Nili Krausz" w:date="2018-06-26T15:09:00Z">
          <w:pPr>
            <w:keepNext/>
            <w:spacing w:before="120" w:after="60"/>
            <w:ind w:firstLine="202"/>
            <w:jc w:val="both"/>
          </w:pPr>
        </w:pPrChange>
      </w:pPr>
      <w:del w:id="965" w:author="Nili Krausz" w:date="2018-06-20T12:07:00Z">
        <w:r w:rsidRPr="000D62D7" w:rsidDel="00A43DBC">
          <w:rPr>
            <w:i/>
            <w:noProof/>
          </w:rPr>
          <w:drawing>
            <wp:inline distT="0" distB="0" distL="0" distR="0" wp14:anchorId="4CDCD98B" wp14:editId="4F927FAA">
              <wp:extent cx="5822980" cy="2915019"/>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22980" cy="2915019"/>
                      </a:xfrm>
                      <a:prstGeom prst="rect">
                        <a:avLst/>
                      </a:prstGeom>
                    </pic:spPr>
                  </pic:pic>
                </a:graphicData>
              </a:graphic>
            </wp:inline>
          </w:drawing>
        </w:r>
      </w:del>
      <w:ins w:id="966" w:author="Blair Hu" w:date="2018-06-15T09:33:00Z">
        <w:del w:id="967" w:author="Nili Krausz" w:date="2018-06-20T12:07:00Z">
          <w:r w:rsidRPr="00D34FA7" w:rsidDel="00A43DBC">
            <w:rPr>
              <w:noProof/>
            </w:rPr>
            <w:drawing>
              <wp:inline distT="0" distB="0" distL="0" distR="0" wp14:anchorId="42387240" wp14:editId="0A83E4C2">
                <wp:extent cx="6400800" cy="31813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inline>
            </w:drawing>
          </w:r>
        </w:del>
      </w:ins>
    </w:p>
    <w:p w:rsidR="00032911" w:rsidDel="00A43DBC" w:rsidRDefault="00032911">
      <w:pPr>
        <w:framePr w:hSpace="187" w:wrap="around" w:vAnchor="page" w:hAnchor="page" w:x="4" w:y="9252"/>
        <w:spacing w:after="60" w:line="228" w:lineRule="auto"/>
        <w:suppressOverlap/>
        <w:rPr>
          <w:ins w:id="968" w:author="Blair Hu" w:date="2018-06-15T10:33:00Z"/>
          <w:del w:id="969" w:author="Nili Krausz" w:date="2018-06-20T12:07:00Z"/>
          <w:rFonts w:eastAsia="SimSun"/>
          <w:noProof/>
          <w:sz w:val="16"/>
          <w:szCs w:val="16"/>
        </w:rPr>
        <w:pPrChange w:id="970" w:author="Nili Krausz" w:date="2018-06-26T15:09:00Z">
          <w:pPr>
            <w:spacing w:before="120" w:after="60"/>
            <w:ind w:firstLine="202"/>
            <w:jc w:val="both"/>
          </w:pPr>
        </w:pPrChange>
      </w:pPr>
      <w:del w:id="971" w:author="Nili Krausz" w:date="2018-06-20T12:07:00Z">
        <w:r w:rsidRPr="00D81D88" w:rsidDel="00A43DBC">
          <w:rPr>
            <w:rFonts w:eastAsia="SimSun"/>
            <w:b/>
            <w:bCs/>
            <w:noProof/>
            <w:sz w:val="16"/>
            <w:szCs w:val="16"/>
          </w:rPr>
          <w:delText>Figure</w:delText>
        </w:r>
        <w:r w:rsidRPr="00D94744" w:rsidDel="00A43DBC">
          <w:rPr>
            <w:rFonts w:eastAsia="SimSun"/>
            <w:noProof/>
            <w:sz w:val="16"/>
            <w:szCs w:val="16"/>
          </w:rPr>
          <w:delText xml:space="preserve"> </w:delText>
        </w:r>
      </w:del>
      <w:del w:id="972" w:author="Nili Krausz" w:date="2018-06-05T17:22:00Z">
        <w:r w:rsidRPr="0081160E" w:rsidDel="0001657E">
          <w:rPr>
            <w:rFonts w:eastAsia="SimSun"/>
            <w:b/>
            <w:bCs/>
            <w:noProof/>
            <w:sz w:val="16"/>
            <w:szCs w:val="16"/>
          </w:rPr>
          <w:fldChar w:fldCharType="begin"/>
        </w:r>
        <w:r w:rsidRPr="003F19F0" w:rsidDel="0001657E">
          <w:rPr>
            <w:rFonts w:eastAsia="SimSun"/>
            <w:b/>
            <w:bCs/>
            <w:noProof/>
            <w:sz w:val="16"/>
            <w:szCs w:val="16"/>
          </w:rPr>
          <w:delInstrText xml:space="preserve"> SEQ Figure \* ARABIC </w:delInstrText>
        </w:r>
        <w:r w:rsidRPr="0081160E" w:rsidDel="0001657E">
          <w:rPr>
            <w:rFonts w:eastAsia="SimSun"/>
            <w:b/>
            <w:bCs/>
            <w:noProof/>
            <w:sz w:val="16"/>
            <w:szCs w:val="16"/>
            <w:rPrChange w:id="973" w:author="Blair Hu" w:date="2018-06-15T09:42:00Z">
              <w:rPr>
                <w:rFonts w:eastAsia="SimSun"/>
                <w:b/>
                <w:bCs/>
                <w:noProof/>
                <w:sz w:val="16"/>
                <w:szCs w:val="16"/>
              </w:rPr>
            </w:rPrChange>
          </w:rPr>
          <w:fldChar w:fldCharType="separate"/>
        </w:r>
        <w:r w:rsidRPr="00D81D88" w:rsidDel="0001657E">
          <w:rPr>
            <w:rFonts w:eastAsia="SimSun"/>
            <w:b/>
            <w:bCs/>
            <w:noProof/>
            <w:sz w:val="16"/>
            <w:szCs w:val="16"/>
          </w:rPr>
          <w:delText>3</w:delText>
        </w:r>
        <w:r w:rsidRPr="0081160E" w:rsidDel="0001657E">
          <w:rPr>
            <w:rFonts w:eastAsia="SimSun"/>
            <w:b/>
            <w:bCs/>
            <w:noProof/>
            <w:sz w:val="16"/>
            <w:szCs w:val="16"/>
          </w:rPr>
          <w:fldChar w:fldCharType="end"/>
        </w:r>
      </w:del>
      <w:del w:id="974" w:author="Nili Krausz" w:date="2018-06-20T12:07:00Z">
        <w:r w:rsidDel="00A43DBC">
          <w:rPr>
            <w:rFonts w:eastAsia="SimSun"/>
            <w:noProof/>
            <w:sz w:val="16"/>
            <w:szCs w:val="16"/>
          </w:rPr>
          <w:delText xml:space="preserve">. </w:delText>
        </w:r>
      </w:del>
      <w:del w:id="975" w:author="Nili Krausz" w:date="2018-06-05T17:21:00Z">
        <w:r w:rsidDel="0001657E">
          <w:rPr>
            <w:rFonts w:eastAsia="SimSun"/>
            <w:noProof/>
            <w:sz w:val="16"/>
            <w:szCs w:val="16"/>
          </w:rPr>
          <w:delText xml:space="preserve">Estimating </w:delText>
        </w:r>
      </w:del>
      <w:ins w:id="976" w:author="Blair Hu" w:date="2018-06-15T09:42:00Z">
        <w:del w:id="977" w:author="Nili Krausz" w:date="2018-06-20T12:07:00Z">
          <w:r w:rsidDel="00A43DBC">
            <w:rPr>
              <w:rFonts w:eastAsia="SimSun"/>
              <w:noProof/>
              <w:sz w:val="16"/>
              <w:szCs w:val="16"/>
            </w:rPr>
            <w:delText xml:space="preserve"> sensor</w:delText>
          </w:r>
        </w:del>
      </w:ins>
      <w:del w:id="978" w:author="Nili Krausz" w:date="2018-06-20T12:07:00Z">
        <w:r w:rsidDel="00A43DBC">
          <w:rPr>
            <w:rFonts w:eastAsia="SimSun"/>
            <w:noProof/>
            <w:sz w:val="16"/>
            <w:szCs w:val="16"/>
          </w:rPr>
          <w:delText>gait event probabilities.</w:delText>
        </w:r>
      </w:del>
      <w:del w:id="979" w:author="Nili Krausz" w:date="2018-06-05T17:22:00Z">
        <w:r w:rsidDel="0001657E">
          <w:rPr>
            <w:rFonts w:eastAsia="SimSun"/>
            <w:noProof/>
            <w:sz w:val="16"/>
            <w:szCs w:val="16"/>
          </w:rPr>
          <w:delText xml:space="preserve"> </w:delText>
        </w:r>
      </w:del>
      <w:del w:id="980" w:author="Nili Krausz" w:date="2018-06-05T17:21:00Z">
        <w:r w:rsidDel="0001657E">
          <w:rPr>
            <w:rFonts w:eastAsia="SimSun"/>
            <w:noProof/>
            <w:sz w:val="16"/>
            <w:szCs w:val="16"/>
          </w:rPr>
          <w:delText xml:space="preserve">(Top row) IMU signals were partitioned into 300 ms windows, from which features were extracted. PCA was used to reduce the dimensionality to 25 and an LDA or SVM classifier was fit to predict stance or swing. </w:delText>
        </w:r>
      </w:del>
      <w:del w:id="981" w:author="Nili Krausz" w:date="2018-06-05T17:22:00Z">
        <w:r w:rsidDel="0001657E">
          <w:rPr>
            <w:rFonts w:eastAsia="SimSun"/>
            <w:noProof/>
            <w:sz w:val="16"/>
            <w:szCs w:val="16"/>
          </w:rPr>
          <w:delText>(Middle, bottom row)</w:delText>
        </w:r>
      </w:del>
      <w:del w:id="982" w:author="Nili Krausz" w:date="2018-06-20T12:07:00Z">
        <w:r w:rsidDel="00A43DBC">
          <w:rPr>
            <w:rFonts w:eastAsia="SimSun"/>
            <w:noProof/>
            <w:sz w:val="16"/>
            <w:szCs w:val="16"/>
          </w:rPr>
          <w:delText xml:space="preserve"> </w:delText>
        </w:r>
      </w:del>
      <w:ins w:id="983" w:author="Blair Hu" w:date="2018-06-15T10:16:00Z">
        <w:del w:id="984" w:author="Nili Krausz" w:date="2018-06-20T12:07:00Z">
          <w:r w:rsidRPr="000801A7" w:rsidDel="00A43DBC">
            <w:rPr>
              <w:rFonts w:eastAsia="SimSun"/>
              <w:b/>
              <w:bCs/>
              <w:noProof/>
              <w:sz w:val="16"/>
              <w:szCs w:val="16"/>
            </w:rPr>
            <w:delText>(a)</w:delText>
          </w:r>
          <w:r w:rsidDel="00A43DBC">
            <w:rPr>
              <w:rFonts w:eastAsia="SimSun"/>
              <w:noProof/>
              <w:sz w:val="16"/>
              <w:szCs w:val="16"/>
            </w:rPr>
            <w:delText xml:space="preserve"> </w:delText>
          </w:r>
        </w:del>
      </w:ins>
      <w:ins w:id="985" w:author="Blair Hu" w:date="2018-06-15T10:17:00Z">
        <w:del w:id="986" w:author="Nili Krausz" w:date="2018-06-20T12:07:00Z">
          <w:r w:rsidDel="00A43DBC">
            <w:rPr>
              <w:rFonts w:eastAsia="SimSun"/>
              <w:noProof/>
              <w:sz w:val="16"/>
              <w:szCs w:val="16"/>
            </w:rPr>
            <w:delText xml:space="preserve">Depth-based features for </w:delText>
          </w:r>
        </w:del>
      </w:ins>
      <w:ins w:id="987" w:author="Blair Hu" w:date="2018-06-15T10:19:00Z">
        <w:del w:id="988" w:author="Nili Krausz" w:date="2018-06-20T12:07:00Z">
          <w:r w:rsidDel="00A43DBC">
            <w:rPr>
              <w:rFonts w:eastAsia="SimSun"/>
              <w:noProof/>
              <w:sz w:val="16"/>
              <w:szCs w:val="16"/>
            </w:rPr>
            <w:delText>predicting right toe off (RTO) and left heel contact (LHC)</w:delText>
          </w:r>
        </w:del>
      </w:ins>
      <w:ins w:id="989" w:author="Blair Hu" w:date="2018-06-15T10:17:00Z">
        <w:del w:id="990" w:author="Nili Krausz" w:date="2018-06-20T12:07:00Z">
          <w:r w:rsidDel="00A43DBC">
            <w:rPr>
              <w:rFonts w:eastAsia="SimSun"/>
              <w:noProof/>
              <w:sz w:val="16"/>
              <w:szCs w:val="16"/>
            </w:rPr>
            <w:delText xml:space="preserve">. </w:delText>
          </w:r>
        </w:del>
      </w:ins>
      <w:del w:id="991" w:author="Nili Krausz" w:date="2018-06-20T12:07:00Z">
        <w:r w:rsidDel="00A43DBC">
          <w:rPr>
            <w:rFonts w:eastAsia="SimSun"/>
            <w:noProof/>
            <w:sz w:val="16"/>
            <w:szCs w:val="16"/>
          </w:rPr>
          <w:delText>The ground truth state</w:delText>
        </w:r>
      </w:del>
      <w:ins w:id="992" w:author="Blair Hu" w:date="2018-06-15T10:24:00Z">
        <w:del w:id="993" w:author="Nili Krausz" w:date="2018-06-20T12:07:00Z">
          <w:r w:rsidDel="00A43DBC">
            <w:rPr>
              <w:rFonts w:eastAsia="SimSun"/>
              <w:noProof/>
              <w:sz w:val="16"/>
              <w:szCs w:val="16"/>
            </w:rPr>
            <w:delText xml:space="preserve"> (solid black) is either sta</w:delText>
          </w:r>
        </w:del>
      </w:ins>
      <w:del w:id="994" w:author="Nili Krausz" w:date="2018-06-20T12:07:00Z">
        <w:r w:rsidDel="00A43DBC">
          <w:rPr>
            <w:rFonts w:eastAsia="SimSun"/>
            <w:noProof/>
            <w:sz w:val="16"/>
            <w:szCs w:val="16"/>
          </w:rPr>
          <w:delText xml:space="preserve">, stance (1) or swing (0) is represented by the black trace. </w:delText>
        </w:r>
      </w:del>
      <w:ins w:id="995" w:author="Blair Hu" w:date="2018-06-15T10:19:00Z">
        <w:del w:id="996" w:author="Nili Krausz" w:date="2018-06-20T12:07:00Z">
          <w:r w:rsidDel="00A43DBC">
            <w:rPr>
              <w:rFonts w:eastAsia="SimSun"/>
              <w:noProof/>
              <w:sz w:val="16"/>
              <w:szCs w:val="16"/>
            </w:rPr>
            <w:delText xml:space="preserve">(b) </w:delText>
          </w:r>
        </w:del>
      </w:ins>
      <w:ins w:id="997" w:author="Blair Hu" w:date="2018-06-15T10:22:00Z">
        <w:del w:id="998" w:author="Nili Krausz" w:date="2018-06-20T12:07:00Z">
          <w:r w:rsidDel="00A43DBC">
            <w:rPr>
              <w:rFonts w:eastAsia="SimSun"/>
              <w:noProof/>
              <w:sz w:val="16"/>
              <w:szCs w:val="16"/>
            </w:rPr>
            <w:delText>T</w:delText>
          </w:r>
        </w:del>
      </w:ins>
      <w:ins w:id="999" w:author="Blair Hu" w:date="2018-06-15T10:20:00Z">
        <w:del w:id="1000" w:author="Nili Krausz" w:date="2018-06-20T12:07:00Z">
          <w:r w:rsidDel="00A43DBC">
            <w:rPr>
              <w:rFonts w:eastAsia="SimSun"/>
              <w:noProof/>
              <w:sz w:val="16"/>
              <w:szCs w:val="16"/>
            </w:rPr>
            <w:delText>emplate</w:delText>
          </w:r>
        </w:del>
      </w:ins>
      <w:ins w:id="1001" w:author="Blair Hu" w:date="2018-06-15T10:22:00Z">
        <w:del w:id="1002" w:author="Nili Krausz" w:date="2018-06-20T12:07:00Z">
          <w:r w:rsidDel="00A43DBC">
            <w:rPr>
              <w:rFonts w:eastAsia="SimSun"/>
              <w:noProof/>
              <w:sz w:val="16"/>
              <w:szCs w:val="16"/>
            </w:rPr>
            <w:delText>s</w:delText>
          </w:r>
        </w:del>
      </w:ins>
      <w:ins w:id="1003" w:author="Blair Hu" w:date="2018-06-15T10:20:00Z">
        <w:del w:id="1004" w:author="Nili Krausz" w:date="2018-06-20T12:07:00Z">
          <w:r w:rsidDel="00A43DBC">
            <w:rPr>
              <w:rFonts w:eastAsia="SimSun"/>
              <w:noProof/>
              <w:sz w:val="16"/>
              <w:szCs w:val="16"/>
            </w:rPr>
            <w:delText xml:space="preserve"> (solid green) </w:delText>
          </w:r>
        </w:del>
      </w:ins>
      <w:ins w:id="1005" w:author="Blair Hu" w:date="2018-06-15T10:25:00Z">
        <w:del w:id="1006" w:author="Nili Krausz" w:date="2018-06-20T12:07:00Z">
          <w:r w:rsidDel="00A43DBC">
            <w:rPr>
              <w:rFonts w:eastAsia="SimSun"/>
              <w:noProof/>
              <w:sz w:val="16"/>
              <w:szCs w:val="16"/>
            </w:rPr>
            <w:delText xml:space="preserve">for </w:delText>
          </w:r>
        </w:del>
      </w:ins>
      <w:ins w:id="1007" w:author="Blair Hu" w:date="2018-06-15T10:20:00Z">
        <w:del w:id="1008" w:author="Nili Krausz" w:date="2018-06-20T12:07:00Z">
          <w:r w:rsidDel="00A43DBC">
            <w:rPr>
              <w:rFonts w:eastAsia="SimSun"/>
              <w:noProof/>
              <w:sz w:val="16"/>
              <w:szCs w:val="16"/>
            </w:rPr>
            <w:delText>depth-based feature</w:delText>
          </w:r>
        </w:del>
      </w:ins>
      <w:ins w:id="1009" w:author="Blair Hu" w:date="2018-06-15T10:25:00Z">
        <w:del w:id="1010" w:author="Nili Krausz" w:date="2018-06-20T12:07:00Z">
          <w:r w:rsidDel="00A43DBC">
            <w:rPr>
              <w:rFonts w:eastAsia="SimSun"/>
              <w:noProof/>
              <w:sz w:val="16"/>
              <w:szCs w:val="16"/>
            </w:rPr>
            <w:delText>s</w:delText>
          </w:r>
        </w:del>
      </w:ins>
      <w:ins w:id="1011" w:author="Blair Hu" w:date="2018-06-15T10:20:00Z">
        <w:del w:id="1012" w:author="Nili Krausz" w:date="2018-06-20T12:07:00Z">
          <w:r w:rsidDel="00A43DBC">
            <w:rPr>
              <w:rFonts w:eastAsia="SimSun"/>
              <w:noProof/>
              <w:sz w:val="16"/>
              <w:szCs w:val="16"/>
            </w:rPr>
            <w:delText xml:space="preserve"> </w:delText>
          </w:r>
        </w:del>
      </w:ins>
      <w:ins w:id="1013" w:author="Blair Hu" w:date="2018-06-15T10:22:00Z">
        <w:del w:id="1014" w:author="Nili Krausz" w:date="2018-06-20T12:07:00Z">
          <w:r w:rsidDel="00A43DBC">
            <w:rPr>
              <w:rFonts w:eastAsia="SimSun"/>
              <w:noProof/>
              <w:sz w:val="16"/>
              <w:szCs w:val="16"/>
            </w:rPr>
            <w:delText>were</w:delText>
          </w:r>
        </w:del>
      </w:ins>
      <w:ins w:id="1015" w:author="Blair Hu" w:date="2018-06-15T10:21:00Z">
        <w:del w:id="1016" w:author="Nili Krausz" w:date="2018-06-20T12:07:00Z">
          <w:r w:rsidDel="00A43DBC">
            <w:rPr>
              <w:rFonts w:eastAsia="SimSun"/>
              <w:noProof/>
              <w:sz w:val="16"/>
              <w:szCs w:val="16"/>
            </w:rPr>
            <w:delText xml:space="preserve"> </w:delText>
          </w:r>
        </w:del>
      </w:ins>
      <w:ins w:id="1017" w:author="Blair Hu" w:date="2018-06-15T10:20:00Z">
        <w:del w:id="1018" w:author="Nili Krausz" w:date="2018-06-20T12:07:00Z">
          <w:r w:rsidDel="00A43DBC">
            <w:rPr>
              <w:rFonts w:eastAsia="SimSun"/>
              <w:noProof/>
              <w:sz w:val="16"/>
              <w:szCs w:val="16"/>
            </w:rPr>
            <w:delText>calculated by</w:delText>
          </w:r>
        </w:del>
      </w:ins>
      <w:ins w:id="1019" w:author="Blair Hu" w:date="2018-06-15T10:21:00Z">
        <w:del w:id="1020" w:author="Nili Krausz" w:date="2018-06-20T12:07:00Z">
          <w:r w:rsidDel="00A43DBC">
            <w:rPr>
              <w:rFonts w:eastAsia="SimSun"/>
              <w:noProof/>
              <w:sz w:val="16"/>
              <w:szCs w:val="16"/>
            </w:rPr>
            <w:delText xml:space="preserve"> averaging </w:delText>
          </w:r>
        </w:del>
      </w:ins>
      <w:ins w:id="1021" w:author="Blair Hu" w:date="2018-06-15T10:20:00Z">
        <w:del w:id="1022" w:author="Nili Krausz" w:date="2018-06-20T12:07:00Z">
          <w:r w:rsidDel="00A43DBC">
            <w:rPr>
              <w:rFonts w:eastAsia="SimSun"/>
              <w:noProof/>
              <w:sz w:val="16"/>
              <w:szCs w:val="16"/>
            </w:rPr>
            <w:delText xml:space="preserve"> </w:delText>
          </w:r>
        </w:del>
      </w:ins>
      <w:ins w:id="1023" w:author="Blair Hu" w:date="2018-06-15T10:22:00Z">
        <w:del w:id="1024" w:author="Nili Krausz" w:date="2018-06-20T12:07:00Z">
          <w:r w:rsidDel="00A43DBC">
            <w:rPr>
              <w:rFonts w:eastAsia="SimSun"/>
              <w:noProof/>
              <w:sz w:val="16"/>
              <w:szCs w:val="16"/>
            </w:rPr>
            <w:delText xml:space="preserve">all </w:delText>
          </w:r>
        </w:del>
      </w:ins>
      <w:ins w:id="1025" w:author="Blair Hu" w:date="2018-06-15T10:25:00Z">
        <w:del w:id="1026" w:author="Nili Krausz" w:date="2018-06-20T12:07:00Z">
          <w:r w:rsidDel="00A43DBC">
            <w:rPr>
              <w:rFonts w:eastAsia="SimSun"/>
              <w:noProof/>
              <w:sz w:val="16"/>
              <w:szCs w:val="16"/>
            </w:rPr>
            <w:delText xml:space="preserve">300 ms </w:delText>
          </w:r>
        </w:del>
      </w:ins>
      <w:ins w:id="1027" w:author="Blair Hu" w:date="2018-06-15T10:22:00Z">
        <w:del w:id="1028" w:author="Nili Krausz" w:date="2018-06-20T12:07:00Z">
          <w:r w:rsidDel="00A43DBC">
            <w:rPr>
              <w:rFonts w:eastAsia="SimSun"/>
              <w:noProof/>
              <w:sz w:val="16"/>
              <w:szCs w:val="16"/>
            </w:rPr>
            <w:delText>windows</w:delText>
          </w:r>
        </w:del>
      </w:ins>
      <w:ins w:id="1029" w:author="Blair Hu" w:date="2018-06-15T10:23:00Z">
        <w:del w:id="1030" w:author="Nili Krausz" w:date="2018-06-20T12:07:00Z">
          <w:r w:rsidDel="00A43DBC">
            <w:rPr>
              <w:rFonts w:eastAsia="SimSun"/>
              <w:noProof/>
              <w:sz w:val="16"/>
              <w:szCs w:val="16"/>
            </w:rPr>
            <w:delText xml:space="preserve"> (</w:delText>
          </w:r>
        </w:del>
      </w:ins>
      <w:ins w:id="1031" w:author="Blair Hu" w:date="2018-06-15T10:26:00Z">
        <w:del w:id="1032" w:author="Nili Krausz" w:date="2018-06-20T12:07:00Z">
          <w:r w:rsidDel="00A43DBC">
            <w:rPr>
              <w:rFonts w:eastAsia="SimSun"/>
              <w:noProof/>
              <w:sz w:val="16"/>
              <w:szCs w:val="16"/>
            </w:rPr>
            <w:delText>solid gray</w:delText>
          </w:r>
        </w:del>
      </w:ins>
      <w:ins w:id="1033" w:author="Blair Hu" w:date="2018-06-15T10:23:00Z">
        <w:del w:id="1034" w:author="Nili Krausz" w:date="2018-06-20T12:07:00Z">
          <w:r w:rsidDel="00A43DBC">
            <w:rPr>
              <w:rFonts w:eastAsia="SimSun"/>
              <w:noProof/>
              <w:sz w:val="16"/>
              <w:szCs w:val="16"/>
            </w:rPr>
            <w:delText>)</w:delText>
          </w:r>
        </w:del>
      </w:ins>
      <w:ins w:id="1035" w:author="Blair Hu" w:date="2018-06-15T10:22:00Z">
        <w:del w:id="1036" w:author="Nili Krausz" w:date="2018-06-20T12:07:00Z">
          <w:r w:rsidDel="00A43DBC">
            <w:rPr>
              <w:rFonts w:eastAsia="SimSun"/>
              <w:noProof/>
              <w:sz w:val="16"/>
              <w:szCs w:val="16"/>
            </w:rPr>
            <w:delText xml:space="preserve"> </w:delText>
          </w:r>
        </w:del>
      </w:ins>
      <w:ins w:id="1037" w:author="Blair Hu" w:date="2018-06-15T10:25:00Z">
        <w:del w:id="1038" w:author="Nili Krausz" w:date="2018-06-20T12:07:00Z">
          <w:r w:rsidDel="00A43DBC">
            <w:rPr>
              <w:rFonts w:eastAsia="SimSun"/>
              <w:noProof/>
              <w:sz w:val="16"/>
              <w:szCs w:val="16"/>
            </w:rPr>
            <w:delText xml:space="preserve">extracted </w:delText>
          </w:r>
        </w:del>
      </w:ins>
      <w:ins w:id="1039" w:author="Blair Hu" w:date="2018-06-15T10:22:00Z">
        <w:del w:id="1040" w:author="Nili Krausz" w:date="2018-06-20T12:07:00Z">
          <w:r w:rsidDel="00A43DBC">
            <w:rPr>
              <w:rFonts w:eastAsia="SimSun"/>
              <w:noProof/>
              <w:sz w:val="16"/>
              <w:szCs w:val="16"/>
            </w:rPr>
            <w:delText xml:space="preserve">just prior to ground truth </w:delText>
          </w:r>
        </w:del>
      </w:ins>
      <w:ins w:id="1041" w:author="Blair Hu" w:date="2018-06-15T10:26:00Z">
        <w:del w:id="1042" w:author="Nili Krausz" w:date="2018-06-20T12:07:00Z">
          <w:r w:rsidDel="00A43DBC">
            <w:rPr>
              <w:rFonts w:eastAsia="SimSun"/>
              <w:noProof/>
              <w:sz w:val="16"/>
              <w:szCs w:val="16"/>
            </w:rPr>
            <w:delText xml:space="preserve">RTO and LHC </w:delText>
          </w:r>
        </w:del>
      </w:ins>
      <w:ins w:id="1043" w:author="Blair Hu" w:date="2018-06-15T10:22:00Z">
        <w:del w:id="1044" w:author="Nili Krausz" w:date="2018-06-20T12:07:00Z">
          <w:r w:rsidDel="00A43DBC">
            <w:rPr>
              <w:rFonts w:eastAsia="SimSun"/>
              <w:noProof/>
              <w:sz w:val="16"/>
              <w:szCs w:val="16"/>
            </w:rPr>
            <w:delText>event</w:delText>
          </w:r>
        </w:del>
      </w:ins>
      <w:ins w:id="1045" w:author="Blair Hu" w:date="2018-06-15T10:26:00Z">
        <w:del w:id="1046" w:author="Nili Krausz" w:date="2018-06-20T12:07:00Z">
          <w:r w:rsidDel="00A43DBC">
            <w:rPr>
              <w:rFonts w:eastAsia="SimSun"/>
              <w:noProof/>
              <w:sz w:val="16"/>
              <w:szCs w:val="16"/>
            </w:rPr>
            <w:delText>s</w:delText>
          </w:r>
        </w:del>
      </w:ins>
      <w:ins w:id="1047" w:author="Blair Hu" w:date="2018-06-15T10:22:00Z">
        <w:del w:id="1048" w:author="Nili Krausz" w:date="2018-06-20T12:07:00Z">
          <w:r w:rsidDel="00A43DBC">
            <w:rPr>
              <w:rFonts w:eastAsia="SimSun"/>
              <w:noProof/>
              <w:sz w:val="16"/>
              <w:szCs w:val="16"/>
            </w:rPr>
            <w:delText xml:space="preserve"> in the training data. </w:delText>
          </w:r>
        </w:del>
      </w:ins>
      <w:ins w:id="1049" w:author="Blair Hu" w:date="2018-06-15T10:26:00Z">
        <w:del w:id="1050" w:author="Nili Krausz" w:date="2018-06-20T12:07:00Z">
          <w:r w:rsidDel="00A43DBC">
            <w:rPr>
              <w:rFonts w:eastAsia="SimSun"/>
              <w:noProof/>
              <w:sz w:val="16"/>
              <w:szCs w:val="16"/>
            </w:rPr>
            <w:delText xml:space="preserve">(c) </w:delText>
          </w:r>
        </w:del>
      </w:ins>
      <w:ins w:id="1051" w:author="Blair Hu" w:date="2018-06-15T10:30:00Z">
        <w:del w:id="1052" w:author="Nili Krausz" w:date="2018-06-20T12:07:00Z">
          <w:r w:rsidDel="00A43DBC">
            <w:rPr>
              <w:rFonts w:eastAsia="SimSun"/>
              <w:noProof/>
              <w:sz w:val="16"/>
              <w:szCs w:val="16"/>
            </w:rPr>
            <w:delText>The probability of detecting RTO and LHC for a</w:delText>
          </w:r>
        </w:del>
      </w:ins>
      <w:ins w:id="1053" w:author="Blair Hu" w:date="2018-06-15T10:31:00Z">
        <w:del w:id="1054" w:author="Nili Krausz" w:date="2018-06-20T12:07:00Z">
          <w:r w:rsidDel="00A43DBC">
            <w:rPr>
              <w:rFonts w:eastAsia="SimSun"/>
              <w:noProof/>
              <w:sz w:val="16"/>
              <w:szCs w:val="16"/>
            </w:rPr>
            <w:delText>ny</w:delText>
          </w:r>
        </w:del>
      </w:ins>
      <w:ins w:id="1055" w:author="Blair Hu" w:date="2018-06-15T10:30:00Z">
        <w:del w:id="1056" w:author="Nili Krausz" w:date="2018-06-20T12:07:00Z">
          <w:r w:rsidDel="00A43DBC">
            <w:rPr>
              <w:rFonts w:eastAsia="SimSun"/>
              <w:noProof/>
              <w:sz w:val="16"/>
              <w:szCs w:val="16"/>
            </w:rPr>
            <w:delText xml:space="preserve"> given window </w:delText>
          </w:r>
        </w:del>
      </w:ins>
      <w:ins w:id="1057" w:author="Blair Hu" w:date="2018-06-15T10:31:00Z">
        <w:del w:id="1058" w:author="Nili Krausz" w:date="2018-06-20T12:07:00Z">
          <w:r w:rsidDel="00A43DBC">
            <w:rPr>
              <w:rFonts w:eastAsia="SimSun"/>
              <w:noProof/>
              <w:sz w:val="16"/>
              <w:szCs w:val="16"/>
            </w:rPr>
            <w:delText xml:space="preserve">was estimated by binarizing the element-wise product of the feature </w:delText>
          </w:r>
        </w:del>
      </w:ins>
      <w:ins w:id="1059" w:author="Blair Hu" w:date="2018-06-15T10:32:00Z">
        <w:del w:id="1060" w:author="Nili Krausz" w:date="2018-06-20T12:07:00Z">
          <w:r w:rsidDel="00A43DBC">
            <w:rPr>
              <w:rFonts w:eastAsia="SimSun"/>
              <w:noProof/>
              <w:sz w:val="16"/>
              <w:szCs w:val="16"/>
            </w:rPr>
            <w:delText xml:space="preserve">(dashed green) </w:delText>
          </w:r>
        </w:del>
      </w:ins>
      <w:ins w:id="1061" w:author="Blair Hu" w:date="2018-06-15T10:31:00Z">
        <w:del w:id="1062" w:author="Nili Krausz" w:date="2018-06-20T12:07:00Z">
          <w:r w:rsidDel="00A43DBC">
            <w:rPr>
              <w:rFonts w:eastAsia="SimSun"/>
              <w:noProof/>
              <w:sz w:val="16"/>
              <w:szCs w:val="16"/>
            </w:rPr>
            <w:delText>and its corresponding template (solid green)</w:delText>
          </w:r>
        </w:del>
      </w:ins>
      <w:ins w:id="1063" w:author="Blair Hu" w:date="2018-06-15T10:32:00Z">
        <w:del w:id="1064" w:author="Nili Krausz" w:date="2018-06-20T12:07:00Z">
          <w:r w:rsidDel="00A43DBC">
            <w:rPr>
              <w:rFonts w:eastAsia="SimSun"/>
              <w:noProof/>
              <w:sz w:val="16"/>
              <w:szCs w:val="16"/>
            </w:rPr>
            <w:delText>. The probabilities of RTO and LHC are displayed (represented by the shaded proportion of the window).</w:delText>
          </w:r>
        </w:del>
      </w:ins>
    </w:p>
    <w:p w:rsidR="00032911" w:rsidDel="00752845" w:rsidRDefault="00032911">
      <w:pPr>
        <w:framePr w:hSpace="187" w:wrap="around" w:vAnchor="page" w:hAnchor="page" w:x="4" w:y="9252"/>
        <w:spacing w:after="60" w:line="228" w:lineRule="auto"/>
        <w:suppressOverlap/>
        <w:rPr>
          <w:del w:id="1065" w:author="Nili Krausz" w:date="2018-06-20T15:14:00Z"/>
          <w:rFonts w:eastAsia="SimSun"/>
          <w:noProof/>
          <w:sz w:val="16"/>
          <w:szCs w:val="16"/>
        </w:rPr>
        <w:pPrChange w:id="1066" w:author="Nili Krausz" w:date="2018-06-26T15:09:00Z">
          <w:pPr>
            <w:pStyle w:val="Caption"/>
            <w:jc w:val="both"/>
          </w:pPr>
        </w:pPrChange>
      </w:pPr>
      <w:del w:id="1067" w:author="Nili Krausz" w:date="2018-06-20T15:14:00Z">
        <w:r w:rsidDel="00752845">
          <w:rPr>
            <w:rFonts w:eastAsia="SimSun"/>
            <w:noProof/>
            <w:sz w:val="16"/>
            <w:szCs w:val="16"/>
          </w:rPr>
          <w:delText xml:space="preserve">Shank and ground angle were partitioned into 300 ms windows (dashed green line) and mutiplied element wise by their corresponding templates (solid green line). The output was converted to a probability by averaging the binarized signal (green shaded region). </w:delText>
        </w:r>
      </w:del>
    </w:p>
    <w:p w:rsidR="00032911" w:rsidDel="00A43DBC" w:rsidRDefault="00032911">
      <w:pPr>
        <w:framePr w:hSpace="187" w:wrap="around" w:vAnchor="page" w:hAnchor="page" w:x="4" w:y="9252"/>
        <w:spacing w:after="60" w:line="228" w:lineRule="auto"/>
        <w:suppressOverlap/>
        <w:rPr>
          <w:del w:id="1068" w:author="Nili Krausz" w:date="2018-06-20T12:10:00Z"/>
          <w:i/>
          <w:color w:val="5B9BD5" w:themeColor="accent1"/>
          <w:sz w:val="18"/>
          <w:szCs w:val="18"/>
        </w:rPr>
        <w:sectPr w:rsidR="00032911" w:rsidDel="00A43DBC" w:rsidSect="004F0C53">
          <w:type w:val="continuous"/>
          <w:pgSz w:w="12240" w:h="15840" w:code="1"/>
          <w:pgMar w:top="1080" w:right="1080" w:bottom="1080" w:left="1080" w:header="432" w:footer="432" w:gutter="0"/>
          <w:cols w:space="288"/>
          <w:docGrid w:linePitch="272"/>
        </w:sectPr>
        <w:pPrChange w:id="1069" w:author="Nili Krausz" w:date="2018-06-26T15:09:00Z">
          <w:pPr>
            <w:spacing w:before="120" w:after="60"/>
            <w:ind w:firstLine="202"/>
            <w:jc w:val="both"/>
          </w:pPr>
        </w:pPrChange>
      </w:pPr>
    </w:p>
    <w:p w:rsidR="00752845" w:rsidRDefault="00752845" w:rsidP="00781521">
      <w:pPr>
        <w:spacing w:after="60" w:line="228" w:lineRule="auto"/>
        <w:ind w:firstLine="202"/>
        <w:jc w:val="both"/>
        <w:rPr>
          <w:ins w:id="1070" w:author="Nili Krausz" w:date="2018-06-20T15:14:00Z"/>
        </w:rPr>
      </w:pPr>
      <w:ins w:id="1071" w:author="Nili Krausz" w:date="2018-06-20T15:14:00Z">
        <w:r>
          <w:rPr>
            <w:i/>
          </w:rPr>
          <w:t>Depth sensor</w:t>
        </w:r>
        <w:r w:rsidRPr="002130BD">
          <w:rPr>
            <w:i/>
          </w:rPr>
          <w:t xml:space="preserve"> only:</w:t>
        </w:r>
        <w:r>
          <w:rPr>
            <w:i/>
          </w:rPr>
          <w:t xml:space="preserve"> </w:t>
        </w:r>
      </w:ins>
      <w:r w:rsidR="004B172D">
        <w:t>The overall trajectories of the two</w:t>
      </w:r>
      <w:ins w:id="1072" w:author="Nili Krausz" w:date="2018-06-26T15:05:00Z">
        <w:r w:rsidR="003916D9">
          <w:t xml:space="preserve"> </w:t>
        </w:r>
      </w:ins>
      <w:ins w:id="1073" w:author="Nili Krausz" w:date="2018-06-26T15:06:00Z">
        <w:r w:rsidR="003916D9">
          <w:t xml:space="preserve">depth-based </w:t>
        </w:r>
      </w:ins>
      <w:ins w:id="1074" w:author="Nili Krausz" w:date="2018-06-26T15:05:00Z">
        <w:r w:rsidR="003916D9">
          <w:t>features</w:t>
        </w:r>
      </w:ins>
      <w:r w:rsidR="004B172D">
        <w:t>,</w:t>
      </w:r>
      <w:ins w:id="1075" w:author="Nili Krausz" w:date="2018-06-26T15:05:00Z">
        <w:r w:rsidR="003916D9">
          <w:t xml:space="preserve"> </w:t>
        </w:r>
      </w:ins>
      <w:r w:rsidR="004B172D">
        <w:t>rather than their magnitudes, were more consistently related to the timing of the predicted gait events</w:t>
      </w:r>
      <w:ins w:id="1076" w:author="Nili Krausz" w:date="2018-06-26T15:23:00Z">
        <w:r w:rsidR="00DA6EBF">
          <w:t xml:space="preserve">. Therefore, </w:t>
        </w:r>
      </w:ins>
      <w:ins w:id="1077" w:author="Nili Krausz" w:date="2018-06-26T15:24:00Z">
        <w:r w:rsidR="00DA6EBF">
          <w:t xml:space="preserve">unlike the IMU predictions, </w:t>
        </w:r>
      </w:ins>
      <w:ins w:id="1078" w:author="Nili Krausz" w:date="2018-06-26T15:23:00Z">
        <w:r w:rsidR="00DA6EBF">
          <w:t>we</w:t>
        </w:r>
      </w:ins>
      <w:ins w:id="1079" w:author="Nili Krausz" w:date="2018-06-20T15:14:00Z">
        <w:r w:rsidRPr="0096461C">
          <w:t xml:space="preserve"> used a template matching method to estimate the probability of detecting </w:t>
        </w:r>
        <w:r>
          <w:t>RTO and LHC</w:t>
        </w:r>
      </w:ins>
      <w:ins w:id="1080" w:author="Nili Krausz" w:date="2018-06-26T13:38:00Z">
        <w:r w:rsidR="007E1BC9">
          <w:t xml:space="preserve"> from the ground and shank angles</w:t>
        </w:r>
      </w:ins>
      <w:ins w:id="1081" w:author="Nili Krausz" w:date="2018-06-20T15:14:00Z">
        <w:r>
          <w:t xml:space="preserve"> (Figure 4</w:t>
        </w:r>
      </w:ins>
      <w:ins w:id="1082" w:author="Nili Krausz" w:date="2018-06-26T13:38:00Z">
        <w:r w:rsidR="007E1BC9">
          <w:t>a</w:t>
        </w:r>
      </w:ins>
      <w:ins w:id="1083" w:author="Nili Krausz" w:date="2018-06-20T15:14:00Z">
        <w:r>
          <w:t>)</w:t>
        </w:r>
        <w:r w:rsidRPr="0096461C">
          <w:t xml:space="preserve">. First, we created </w:t>
        </w:r>
        <w:r>
          <w:t xml:space="preserve">templates for </w:t>
        </w:r>
        <w:r w:rsidRPr="0096461C">
          <w:t xml:space="preserve">RTO and LHC </w:t>
        </w:r>
        <w:r>
          <w:t xml:space="preserve">features </w:t>
        </w:r>
        <w:r w:rsidRPr="0096461C">
          <w:t xml:space="preserve">by averaging the windows immediately preceding </w:t>
        </w:r>
        <w:r>
          <w:t>their respective</w:t>
        </w:r>
        <w:r w:rsidRPr="0096461C">
          <w:t xml:space="preserve"> ground truth gait event</w:t>
        </w:r>
        <w:r>
          <w:t>s</w:t>
        </w:r>
        <w:r w:rsidRPr="0096461C">
          <w:t xml:space="preserve"> in the training data</w:t>
        </w:r>
      </w:ins>
      <w:ins w:id="1084" w:author="Nili Krausz" w:date="2018-06-26T13:39:00Z">
        <w:r w:rsidR="007E1BC9">
          <w:t xml:space="preserve"> (Figure 4b)</w:t>
        </w:r>
      </w:ins>
      <w:ins w:id="1085" w:author="Nili Krausz" w:date="2018-06-20T15:14:00Z">
        <w:r w:rsidRPr="0096461C">
          <w:t xml:space="preserve">. </w:t>
        </w:r>
        <w:r>
          <w:t>Next</w:t>
        </w:r>
        <w:r w:rsidRPr="0096461C">
          <w:t xml:space="preserve">, we </w:t>
        </w:r>
        <w:r>
          <w:t xml:space="preserve">computed the </w:t>
        </w:r>
        <w:r w:rsidRPr="0096461C">
          <w:t xml:space="preserve">element-wise </w:t>
        </w:r>
        <w:r>
          <w:t xml:space="preserve">product </w:t>
        </w:r>
        <w:r w:rsidRPr="0096461C">
          <w:t>between each sliding window and the corresponding template</w:t>
        </w:r>
        <w:r>
          <w:t xml:space="preserve"> and </w:t>
        </w:r>
        <w:r w:rsidRPr="0096461C">
          <w:t xml:space="preserve">applied a binary mask </w:t>
        </w:r>
        <w:r>
          <w:t xml:space="preserve">outputting </w:t>
        </w:r>
        <w:r w:rsidRPr="0096461C">
          <w:t xml:space="preserve">one </w:t>
        </w:r>
        <w:r>
          <w:t xml:space="preserve">for </w:t>
        </w:r>
        <w:r w:rsidRPr="0096461C">
          <w:t xml:space="preserve">each point in the sliding window where the feature and template </w:t>
        </w:r>
        <w:r>
          <w:t>had matching signs and zero otherwise</w:t>
        </w:r>
        <w:r w:rsidRPr="0096461C">
          <w:t>. Lastly, the probability of detecting a gait event in</w:t>
        </w:r>
        <w:r w:rsidRPr="00493FD2">
          <w:t xml:space="preserve"> </w:t>
        </w:r>
        <w:r w:rsidRPr="0096461C">
          <w:t xml:space="preserve">each window was estimated by averaging the </w:t>
        </w:r>
        <w:r>
          <w:t xml:space="preserve">output of the binary mask </w:t>
        </w:r>
        <w:r w:rsidRPr="0096461C">
          <w:t>over the window length, yield</w:t>
        </w:r>
        <w:r>
          <w:t>ing</w:t>
        </w:r>
        <w:r w:rsidRPr="0096461C">
          <w:t xml:space="preserve"> a value between 0 and 1</w:t>
        </w:r>
        <w:r>
          <w:t xml:space="preserve"> (Figure 4</w:t>
        </w:r>
      </w:ins>
      <w:ins w:id="1086" w:author="Nili Krausz" w:date="2018-06-26T13:39:00Z">
        <w:r w:rsidR="007E1BC9">
          <w:t>c</w:t>
        </w:r>
      </w:ins>
      <w:ins w:id="1087" w:author="Nili Krausz" w:date="2018-06-20T15:14:00Z">
        <w:r>
          <w:t>)</w:t>
        </w:r>
        <w:r w:rsidRPr="0096461C">
          <w:t>.</w:t>
        </w:r>
        <w:r>
          <w:t xml:space="preserve"> </w:t>
        </w:r>
        <w:r w:rsidRPr="0096461C">
          <w:t xml:space="preserve">After tuning, a probability threshold of 0.55 was set to identify a range of </w:t>
        </w:r>
        <w:r>
          <w:t>candidate</w:t>
        </w:r>
        <w:r w:rsidRPr="0096461C">
          <w:t xml:space="preserve"> windows for detecting a </w:t>
        </w:r>
        <w:r>
          <w:t>gait</w:t>
        </w:r>
        <w:r w:rsidRPr="0096461C">
          <w:t xml:space="preserve"> event. Empirically, the range of possible</w:t>
        </w:r>
        <w:r>
          <w:t xml:space="preserve"> RTO windows tended to end near the ground truth and the range of possible</w:t>
        </w:r>
        <w:r w:rsidRPr="0096461C">
          <w:t xml:space="preserve"> LHC windows tended to be centered </w:t>
        </w:r>
        <w:r>
          <w:t>near</w:t>
        </w:r>
        <w:r w:rsidRPr="0096461C">
          <w:t xml:space="preserve"> the ground truth</w:t>
        </w:r>
        <w:r>
          <w:t xml:space="preserve"> (Figure 5). Therefore,</w:t>
        </w:r>
        <w:r w:rsidRPr="0096461C">
          <w:t xml:space="preserve"> </w:t>
        </w:r>
        <w:r>
          <w:t xml:space="preserve">RTO was predicted as the last window in the range and </w:t>
        </w:r>
        <w:r w:rsidRPr="0096461C">
          <w:t xml:space="preserve">LHC was predicted as the window </w:t>
        </w:r>
        <w:r>
          <w:t>with</w:t>
        </w:r>
        <w:r w:rsidRPr="0096461C">
          <w:t xml:space="preserve"> highest probability</w:t>
        </w:r>
        <w:r>
          <w:t xml:space="preserve"> (Figure 5)</w:t>
        </w:r>
        <w:r w:rsidRPr="0096461C">
          <w:t>.</w:t>
        </w:r>
      </w:ins>
    </w:p>
    <w:tbl>
      <w:tblPr>
        <w:tblStyle w:val="TableGrid"/>
        <w:tblpPr w:leftFromText="187" w:rightFromText="187" w:vertAnchor="page" w:horzAnchor="margin" w:tblpY="9350"/>
        <w:tblOverlap w:val="never"/>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8"/>
      </w:tblGrid>
      <w:tr w:rsidR="003F19F0" w:rsidTr="003F19F0">
        <w:trPr>
          <w:cantSplit/>
          <w:ins w:id="1088" w:author="Nili Krausz" w:date="2018-06-26T13:53:00Z"/>
        </w:trPr>
        <w:tc>
          <w:tcPr>
            <w:tcW w:w="10278" w:type="dxa"/>
          </w:tcPr>
          <w:p w:rsidR="003F19F0" w:rsidRDefault="003F19F0" w:rsidP="00E91D54">
            <w:pPr>
              <w:widowControl w:val="0"/>
              <w:adjustRightInd w:val="0"/>
              <w:spacing w:line="228" w:lineRule="auto"/>
              <w:jc w:val="both"/>
              <w:rPr>
                <w:ins w:id="1089" w:author="Nili Krausz" w:date="2018-06-26T13:53:00Z"/>
              </w:rPr>
            </w:pPr>
            <w:ins w:id="1090" w:author="Nili Krausz" w:date="2018-06-26T13:53:00Z">
              <w:r w:rsidRPr="00D34FA7">
                <w:rPr>
                  <w:noProof/>
                </w:rPr>
                <w:drawing>
                  <wp:inline distT="0" distB="0" distL="0" distR="0" wp14:anchorId="00EBA259" wp14:editId="6ABFE8D3">
                    <wp:extent cx="6339385" cy="3022358"/>
                    <wp:effectExtent l="0" t="0" r="0"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t="1931" b="2146"/>
                            <a:stretch/>
                          </pic:blipFill>
                          <pic:spPr bwMode="auto">
                            <a:xfrm>
                              <a:off x="0" y="0"/>
                              <a:ext cx="6342218" cy="3023709"/>
                            </a:xfrm>
                            <a:prstGeom prst="rect">
                              <a:avLst/>
                            </a:prstGeom>
                            <a:ln>
                              <a:noFill/>
                            </a:ln>
                            <a:extLst>
                              <a:ext uri="{53640926-AAD7-44D8-BBD7-CCE9431645EC}">
                                <a14:shadowObscured xmlns:a14="http://schemas.microsoft.com/office/drawing/2010/main"/>
                              </a:ext>
                            </a:extLst>
                          </pic:spPr>
                        </pic:pic>
                      </a:graphicData>
                    </a:graphic>
                  </wp:inline>
                </w:drawing>
              </w:r>
            </w:ins>
          </w:p>
        </w:tc>
      </w:tr>
      <w:tr w:rsidR="003F19F0" w:rsidTr="003F19F0">
        <w:trPr>
          <w:cantSplit/>
          <w:trHeight w:hRule="exact" w:val="936"/>
          <w:ins w:id="1091" w:author="Nili Krausz" w:date="2018-06-26T13:53:00Z"/>
        </w:trPr>
        <w:tc>
          <w:tcPr>
            <w:tcW w:w="10278" w:type="dxa"/>
          </w:tcPr>
          <w:p w:rsidR="003F19F0" w:rsidRDefault="003F19F0">
            <w:pPr>
              <w:pStyle w:val="Caption"/>
              <w:spacing w:before="20" w:after="0" w:line="228" w:lineRule="auto"/>
              <w:jc w:val="both"/>
              <w:rPr>
                <w:ins w:id="1092" w:author="Nili Krausz" w:date="2018-06-26T13:53:00Z"/>
              </w:rPr>
              <w:pPrChange w:id="1093" w:author="Nili Krausz" w:date="2018-06-26T15:14:00Z">
                <w:pPr>
                  <w:pStyle w:val="Caption"/>
                  <w:framePr w:hSpace="187" w:wrap="around" w:vAnchor="page" w:hAnchor="margin" w:y="9350"/>
                  <w:spacing w:line="228" w:lineRule="auto"/>
                  <w:suppressOverlap/>
                  <w:jc w:val="both"/>
                </w:pPr>
              </w:pPrChange>
            </w:pPr>
            <w:ins w:id="1094" w:author="Nili Krausz" w:date="2018-06-26T13:53:00Z">
              <w:r w:rsidRPr="000A3482">
                <w:rPr>
                  <w:rFonts w:eastAsia="SimSun"/>
                  <w:bCs w:val="0"/>
                  <w:noProof/>
                  <w:color w:val="auto"/>
                  <w:sz w:val="16"/>
                  <w:szCs w:val="16"/>
                </w:rPr>
                <w:t>Figure</w:t>
              </w:r>
              <w:r w:rsidRPr="00D94744">
                <w:rPr>
                  <w:rFonts w:eastAsia="SimSun"/>
                  <w:b w:val="0"/>
                  <w:bCs w:val="0"/>
                  <w:noProof/>
                  <w:color w:val="auto"/>
                  <w:sz w:val="16"/>
                  <w:szCs w:val="16"/>
                </w:rPr>
                <w:t xml:space="preserve"> </w:t>
              </w:r>
              <w:r w:rsidRPr="000A3482">
                <w:rPr>
                  <w:rFonts w:eastAsia="SimSun"/>
                  <w:bCs w:val="0"/>
                  <w:noProof/>
                  <w:color w:val="auto"/>
                  <w:sz w:val="16"/>
                  <w:szCs w:val="16"/>
                </w:rPr>
                <w:t>4</w:t>
              </w:r>
              <w:r>
                <w:rPr>
                  <w:rFonts w:eastAsia="SimSun"/>
                  <w:b w:val="0"/>
                  <w:bCs w:val="0"/>
                  <w:noProof/>
                  <w:color w:val="auto"/>
                  <w:sz w:val="16"/>
                  <w:szCs w:val="16"/>
                </w:rPr>
                <w:t xml:space="preserve">. Depth sensor estimate of gait event probabilities. </w:t>
              </w:r>
              <w:r w:rsidRPr="000A3482">
                <w:rPr>
                  <w:rFonts w:eastAsia="SimSun"/>
                  <w:bCs w:val="0"/>
                  <w:noProof/>
                  <w:color w:val="auto"/>
                  <w:sz w:val="16"/>
                  <w:szCs w:val="16"/>
                </w:rPr>
                <w:t>(a)</w:t>
              </w:r>
              <w:r>
                <w:rPr>
                  <w:rFonts w:eastAsia="SimSun"/>
                  <w:b w:val="0"/>
                  <w:bCs w:val="0"/>
                  <w:noProof/>
                  <w:color w:val="auto"/>
                  <w:sz w:val="16"/>
                  <w:szCs w:val="16"/>
                </w:rPr>
                <w:t xml:space="preserve"> Depth-based features for predicting right toe off (RTO) and left heel contact (LHC). The ground truth state (solid black) is either stance (1) or swing (0). </w:t>
              </w:r>
              <w:r>
                <w:rPr>
                  <w:rFonts w:eastAsia="SimSun"/>
                  <w:bCs w:val="0"/>
                  <w:noProof/>
                  <w:color w:val="auto"/>
                  <w:sz w:val="16"/>
                  <w:szCs w:val="16"/>
                </w:rPr>
                <w:t>(b)</w:t>
              </w:r>
              <w:r>
                <w:rPr>
                  <w:rFonts w:eastAsia="SimSun"/>
                  <w:b w:val="0"/>
                  <w:bCs w:val="0"/>
                  <w:noProof/>
                  <w:color w:val="auto"/>
                  <w:sz w:val="16"/>
                  <w:szCs w:val="16"/>
                </w:rPr>
                <w:t xml:space="preserve"> Templates (solid green) for depth-based features were calculated by averaging  all 300 ms windows (solid gray) extracted just prior to ground truth RTO and LHC events in the training data. </w:t>
              </w:r>
              <w:r>
                <w:rPr>
                  <w:rFonts w:eastAsia="SimSun"/>
                  <w:bCs w:val="0"/>
                  <w:noProof/>
                  <w:color w:val="auto"/>
                  <w:sz w:val="16"/>
                  <w:szCs w:val="16"/>
                </w:rPr>
                <w:t>(c)</w:t>
              </w:r>
              <w:r>
                <w:rPr>
                  <w:rFonts w:eastAsia="SimSun"/>
                  <w:b w:val="0"/>
                  <w:bCs w:val="0"/>
                  <w:noProof/>
                  <w:color w:val="auto"/>
                  <w:sz w:val="16"/>
                  <w:szCs w:val="16"/>
                </w:rPr>
                <w:t xml:space="preserve"> The probability of detecting RTO and LHC for any given window was estimated by binarizing the element-wise product of the feature (dashed green) and its corresponding template (solid green). The probabilities of RTO and LHC are displayed (represented by the shaded proportion of the window).</w:t>
              </w:r>
              <w:r>
                <w:t xml:space="preserve"> </w:t>
              </w:r>
            </w:ins>
          </w:p>
        </w:tc>
      </w:tr>
    </w:tbl>
    <w:p w:rsidR="00752845" w:rsidRDefault="003916D9">
      <w:pPr>
        <w:spacing w:after="60" w:line="228" w:lineRule="auto"/>
        <w:jc w:val="both"/>
        <w:rPr>
          <w:ins w:id="1095" w:author="Nili Krausz" w:date="2018-06-20T15:14:00Z"/>
        </w:rPr>
        <w:pPrChange w:id="1096" w:author="Nili Krausz" w:date="2018-06-26T15:04:00Z">
          <w:pPr>
            <w:spacing w:after="60"/>
            <w:jc w:val="both"/>
          </w:pPr>
        </w:pPrChange>
      </w:pPr>
      <w:ins w:id="1097" w:author="Nili Krausz" w:date="2018-06-26T15:03:00Z">
        <w:r>
          <w:rPr>
            <w:i/>
          </w:rPr>
          <w:tab/>
        </w:r>
      </w:ins>
      <w:ins w:id="1098" w:author="Nili Krausz" w:date="2018-06-20T15:14:00Z">
        <w:r w:rsidR="00752845">
          <w:rPr>
            <w:i/>
          </w:rPr>
          <w:t>Sensor fusion:</w:t>
        </w:r>
        <w:r w:rsidR="00752845">
          <w:t xml:space="preserve"> W</w:t>
        </w:r>
        <w:r w:rsidR="00752845" w:rsidRPr="00BA465F">
          <w:t xml:space="preserve">e computed an equally weighted average </w:t>
        </w:r>
        <w:r w:rsidR="00752845">
          <w:t>of the probabilities</w:t>
        </w:r>
        <w:r w:rsidR="00752845" w:rsidRPr="00BA465F">
          <w:t xml:space="preserve"> of each event </w:t>
        </w:r>
        <w:r w:rsidR="00752845">
          <w:t xml:space="preserve">based on the </w:t>
        </w:r>
        <w:r w:rsidR="00752845" w:rsidRPr="00BA465F">
          <w:t xml:space="preserve">IMU </w:t>
        </w:r>
        <w:r w:rsidR="00752845">
          <w:t>and</w:t>
        </w:r>
        <w:r w:rsidR="00752845" w:rsidRPr="00BA465F">
          <w:t xml:space="preserve"> the </w:t>
        </w:r>
        <w:r w:rsidR="00752845">
          <w:t>depth sensor separately</w:t>
        </w:r>
        <w:r w:rsidR="00752845" w:rsidRPr="00BA465F">
          <w:t xml:space="preserve">. After tuning, a threshold of 0.55 was </w:t>
        </w:r>
        <w:r w:rsidR="00752845">
          <w:t>applied to</w:t>
        </w:r>
        <w:r w:rsidR="00752845" w:rsidRPr="00BA465F">
          <w:t xml:space="preserve"> the average probability to identify a range of possible windows </w:t>
        </w:r>
      </w:ins>
      <w:r w:rsidR="000A5FC4">
        <w:t>for</w:t>
      </w:r>
      <w:ins w:id="1099" w:author="Nili Krausz" w:date="2018-06-20T15:14:00Z">
        <w:r w:rsidR="00752845" w:rsidRPr="00BA465F">
          <w:t xml:space="preserve"> detecting </w:t>
        </w:r>
        <w:r w:rsidR="00752845">
          <w:t xml:space="preserve">gait events based on </w:t>
        </w:r>
      </w:ins>
      <w:r w:rsidR="006C3CF5">
        <w:t xml:space="preserve">fusion of the right thigh IMU and depth sensor </w:t>
      </w:r>
      <w:ins w:id="1100" w:author="Nili Krausz" w:date="2018-06-20T15:14:00Z">
        <w:r w:rsidR="00752845">
          <w:t>(Fused)</w:t>
        </w:r>
        <w:r w:rsidR="00752845" w:rsidRPr="00BA465F">
          <w:t>. Empirically, the range of possible LHC and RTO windows tended to begin near the corresponding ground truth; therefore, LHC and RTO were predicted as the first window in their respective range of windows</w:t>
        </w:r>
        <w:r w:rsidR="00752845">
          <w:t xml:space="preserve"> (Figure 5)</w:t>
        </w:r>
        <w:r w:rsidR="00752845" w:rsidRPr="00BA465F">
          <w:t>.</w:t>
        </w:r>
      </w:ins>
    </w:p>
    <w:p w:rsidR="00752845" w:rsidRDefault="00752845">
      <w:pPr>
        <w:pStyle w:val="Heading1"/>
        <w:spacing w:before="0" w:after="60" w:line="228" w:lineRule="auto"/>
        <w:rPr>
          <w:ins w:id="1101" w:author="Nili Krausz" w:date="2018-06-20T15:14:00Z"/>
        </w:rPr>
        <w:pPrChange w:id="1102" w:author="Nili Krausz" w:date="2018-06-26T15:04:00Z">
          <w:pPr>
            <w:pStyle w:val="Heading1"/>
            <w:spacing w:before="0" w:after="120"/>
          </w:pPr>
        </w:pPrChange>
      </w:pPr>
      <w:ins w:id="1103" w:author="Nili Krausz" w:date="2018-06-20T15:14:00Z">
        <w:r>
          <w:t>Results</w:t>
        </w:r>
      </w:ins>
    </w:p>
    <w:p w:rsidR="00821796" w:rsidRDefault="006C3CF5">
      <w:pPr>
        <w:spacing w:after="60" w:line="228" w:lineRule="auto"/>
        <w:ind w:firstLine="202"/>
        <w:jc w:val="both"/>
        <w:rPr>
          <w:ins w:id="1104" w:author="Nili Krausz" w:date="2018-06-26T14:17:00Z"/>
        </w:rPr>
        <w:pPrChange w:id="1105" w:author="Nili Krausz" w:date="2018-06-26T15:04:00Z">
          <w:pPr>
            <w:spacing w:after="60"/>
            <w:jc w:val="both"/>
          </w:pPr>
        </w:pPrChange>
      </w:pPr>
      <w:r>
        <w:t xml:space="preserve">RTO and LHC predictions were made with </w:t>
      </w:r>
      <w:ins w:id="1106" w:author="Nili Krausz" w:date="2018-06-26T13:41:00Z">
        <w:r w:rsidR="006D4046">
          <w:t xml:space="preserve">LDA and SVM classifiers. </w:t>
        </w:r>
      </w:ins>
      <w:ins w:id="1107" w:author="Nili Krausz" w:date="2018-06-20T15:14:00Z">
        <w:r w:rsidR="00752845">
          <w:t>The</w:t>
        </w:r>
      </w:ins>
      <w:r>
        <w:t xml:space="preserve"> </w:t>
      </w:r>
      <w:ins w:id="1108" w:author="Nili Krausz" w:date="2018-06-20T15:14:00Z">
        <w:r w:rsidR="00752845">
          <w:t>residuals for</w:t>
        </w:r>
      </w:ins>
      <w:r>
        <w:t xml:space="preserve"> LHC predictions with</w:t>
      </w:r>
      <w:ins w:id="1109" w:author="Nili Krausz" w:date="2018-06-20T15:14:00Z">
        <w:r w:rsidR="00752845">
          <w:t xml:space="preserve"> SVM were -34 ± 96 ms (mean ± S.D.) with no outliers and -16 ± 63 ms with 2 outliers for R Thigh and Fused, respectively. The residuals for </w:t>
        </w:r>
      </w:ins>
      <w:r w:rsidR="00713B69">
        <w:t xml:space="preserve">RTO predictions with </w:t>
      </w:r>
      <w:ins w:id="1110" w:author="Nili Krausz" w:date="2018-06-20T15:14:00Z">
        <w:r w:rsidR="00752845">
          <w:t xml:space="preserve">SVM were 7 ± 30 ms with one outlier and 13 ± 60 ms with no outliers for R Thigh and Fused, respectively. </w:t>
        </w:r>
      </w:ins>
    </w:p>
    <w:p w:rsidR="00752845" w:rsidRDefault="006D4046">
      <w:pPr>
        <w:spacing w:after="60" w:line="228" w:lineRule="auto"/>
        <w:ind w:firstLine="202"/>
        <w:jc w:val="both"/>
        <w:rPr>
          <w:ins w:id="1111" w:author="Nili Krausz" w:date="2018-06-20T15:34:00Z"/>
        </w:rPr>
        <w:pPrChange w:id="1112" w:author="Nili Krausz" w:date="2018-06-26T15:04:00Z">
          <w:pPr>
            <w:spacing w:after="60"/>
            <w:jc w:val="both"/>
          </w:pPr>
        </w:pPrChange>
      </w:pPr>
      <w:ins w:id="1113" w:author="Nili Krausz" w:date="2018-06-26T13:41:00Z">
        <w:r>
          <w:t xml:space="preserve">The LDA classifier outperformed SVM, </w:t>
        </w:r>
      </w:ins>
      <w:ins w:id="1114" w:author="Nili Krausz" w:date="2018-06-26T14:16:00Z">
        <w:r w:rsidR="00821796">
          <w:t xml:space="preserve">so the results shown in Tables I and II </w:t>
        </w:r>
      </w:ins>
      <w:r w:rsidR="00BD1245">
        <w:t>are for LDA</w:t>
      </w:r>
      <w:ins w:id="1115" w:author="Nili Krausz" w:date="2018-06-26T13:41:00Z">
        <w:r w:rsidRPr="00252161">
          <w:t>.</w:t>
        </w:r>
      </w:ins>
      <w:ins w:id="1116" w:author="Nili Krausz" w:date="2018-06-26T14:17:00Z">
        <w:r w:rsidR="00821796">
          <w:t xml:space="preserve"> </w:t>
        </w:r>
      </w:ins>
      <w:ins w:id="1117" w:author="Nili Krausz" w:date="2018-06-20T15:14:00Z">
        <w:r w:rsidR="00752845">
          <w:t xml:space="preserve">Predictions for RTO were generally more accurate than for </w:t>
        </w:r>
        <w:r w:rsidR="00752845" w:rsidRPr="00252161">
          <w:t>LHC</w:t>
        </w:r>
        <w:r w:rsidR="00752845">
          <w:t xml:space="preserve"> when using right leg sensors only (</w:t>
        </w:r>
        <w:r w:rsidR="00752845" w:rsidRPr="00252161">
          <w:t>in terms of mean</w:t>
        </w:r>
        <w:r w:rsidR="00752845">
          <w:t>,</w:t>
        </w:r>
        <w:r w:rsidR="00752845" w:rsidRPr="00252161">
          <w:t xml:space="preserve"> standard deviation</w:t>
        </w:r>
        <w:r w:rsidR="00752845">
          <w:t>, outliers, and F</w:t>
        </w:r>
        <w:r w:rsidR="00752845">
          <w:rPr>
            <w:vertAlign w:val="subscript"/>
          </w:rPr>
          <w:t>1</w:t>
        </w:r>
        <w:r w:rsidR="00752845">
          <w:t xml:space="preserve"> scores)</w:t>
        </w:r>
        <w:r w:rsidR="00752845" w:rsidRPr="00252161">
          <w:t xml:space="preserve">. </w:t>
        </w:r>
        <w:r w:rsidR="00752845">
          <w:t xml:space="preserve">The average residuals were also mostly negative, meaning that events were predicted </w:t>
        </w:r>
        <w:r w:rsidR="00752845" w:rsidRPr="001272EF">
          <w:t>before</w:t>
        </w:r>
        <w:r w:rsidR="00752845">
          <w:t xml:space="preserve"> the ground truth occurrence. Compared to predictions made using IMU sensors only, predictions with the depth sensor only had larger variability. There were also more outliers for LHC when using the depth sensor only, but outliers were reduced with sensor fusion. Unilateral sensor fusion slightly improved prediction accuracy compared to R Thigh, and approached the accuracy of R/L Thigh + Shank.</w:t>
        </w:r>
      </w:ins>
    </w:p>
    <w:p w:rsidR="003F19F0" w:rsidRPr="00D94744" w:rsidDel="00493FD2" w:rsidRDefault="003F19F0">
      <w:pPr>
        <w:framePr w:wrap="auto" w:vAnchor="page" w:hAnchor="page" w:x="7342" w:y="8311"/>
        <w:spacing w:after="60" w:line="228" w:lineRule="auto"/>
        <w:ind w:firstLine="202"/>
        <w:suppressOverlap/>
        <w:jc w:val="both"/>
        <w:rPr>
          <w:del w:id="1118" w:author="Blair Hu" w:date="2018-06-14T14:30:00Z"/>
          <w:rFonts w:eastAsia="SimSun"/>
          <w:noProof/>
          <w:sz w:val="16"/>
          <w:szCs w:val="16"/>
        </w:rPr>
        <w:pPrChange w:id="1119" w:author="Nili Krausz" w:date="2018-06-26T15:04:00Z">
          <w:pPr>
            <w:pStyle w:val="Caption"/>
          </w:pPr>
        </w:pPrChange>
      </w:pPr>
      <w:moveFromRangeStart w:id="1120" w:author="Blair Hu" w:date="2018-06-14T14:30:00Z" w:name="move516749978"/>
      <w:del w:id="1121" w:author="Blair Hu" w:date="2018-06-14T14:30:00Z">
        <w:r w:rsidRPr="00D94744" w:rsidDel="00493FD2">
          <w:rPr>
            <w:rFonts w:eastAsia="SimSun"/>
            <w:noProof/>
            <w:sz w:val="16"/>
            <w:szCs w:val="16"/>
          </w:rPr>
          <w:delText xml:space="preserve">Figure </w:delText>
        </w:r>
        <w:r w:rsidRPr="00D94744" w:rsidDel="00493FD2">
          <w:rPr>
            <w:rFonts w:eastAsia="SimSun"/>
            <w:noProof/>
            <w:color w:val="5B9BD5" w:themeColor="accent1"/>
            <w:sz w:val="16"/>
            <w:szCs w:val="16"/>
          </w:rPr>
          <w:fldChar w:fldCharType="begin"/>
        </w:r>
        <w:r w:rsidRPr="003F19F0" w:rsidDel="00493FD2">
          <w:rPr>
            <w:rFonts w:eastAsia="SimSun"/>
            <w:noProof/>
            <w:sz w:val="16"/>
            <w:szCs w:val="16"/>
            <w:rPrChange w:id="1122" w:author="Nili Krausz" w:date="2018-06-26T13:50:00Z">
              <w:rPr>
                <w:rFonts w:eastAsia="SimSun"/>
                <w:b w:val="0"/>
                <w:bCs w:val="0"/>
                <w:noProof/>
                <w:sz w:val="16"/>
                <w:szCs w:val="16"/>
              </w:rPr>
            </w:rPrChange>
          </w:rPr>
          <w:delInstrText xml:space="preserve"> SEQ Figure \* ARABIC </w:delInstrText>
        </w:r>
        <w:r w:rsidRPr="00D94744" w:rsidDel="00493FD2">
          <w:rPr>
            <w:rFonts w:eastAsia="SimSun"/>
            <w:noProof/>
            <w:color w:val="5B9BD5" w:themeColor="accent1"/>
            <w:sz w:val="16"/>
            <w:szCs w:val="16"/>
          </w:rPr>
          <w:fldChar w:fldCharType="separate"/>
        </w:r>
        <w:r w:rsidDel="00493FD2">
          <w:rPr>
            <w:rFonts w:eastAsia="SimSun"/>
            <w:noProof/>
            <w:sz w:val="16"/>
            <w:szCs w:val="16"/>
          </w:rPr>
          <w:delText>2</w:delText>
        </w:r>
        <w:r w:rsidRPr="00D94744" w:rsidDel="00493FD2">
          <w:rPr>
            <w:rFonts w:eastAsia="SimSun"/>
            <w:noProof/>
            <w:color w:val="5B9BD5" w:themeColor="accent1"/>
            <w:sz w:val="16"/>
            <w:szCs w:val="16"/>
          </w:rPr>
          <w:fldChar w:fldCharType="end"/>
        </w:r>
        <w:r w:rsidRPr="00D94744" w:rsidDel="00493FD2">
          <w:rPr>
            <w:rFonts w:eastAsia="SimSun"/>
            <w:noProof/>
            <w:sz w:val="16"/>
            <w:szCs w:val="16"/>
          </w:rPr>
          <w:delText xml:space="preserve">. </w:delText>
        </w:r>
        <w:r w:rsidDel="00493FD2">
          <w:rPr>
            <w:rFonts w:eastAsia="SimSun"/>
            <w:noProof/>
            <w:sz w:val="16"/>
            <w:szCs w:val="16"/>
          </w:rPr>
          <w:delText>Depth pre-processing flowchart. The raw depth data and 2D projection were used to produce an estimate of the ground angle (</w:delText>
        </w:r>
        <w:r w:rsidRPr="00D5434E" w:rsidDel="00493FD2">
          <w:rPr>
            <w:rFonts w:eastAsia="SimSun"/>
            <w:noProof/>
            <w:sz w:val="16"/>
            <w:szCs w:val="16"/>
          </w:rPr>
          <w:delText>θ</w:delText>
        </w:r>
        <w:r w:rsidDel="00493FD2">
          <w:rPr>
            <w:rFonts w:eastAsia="SimSun"/>
            <w:noProof/>
            <w:sz w:val="16"/>
            <w:szCs w:val="16"/>
          </w:rPr>
          <w:delText>) and shank angle (</w:delText>
        </w:r>
        <w:r w:rsidRPr="00D5434E" w:rsidDel="00493FD2">
          <w:rPr>
            <w:rFonts w:eastAsia="SimSun"/>
            <w:noProof/>
            <w:sz w:val="16"/>
            <w:szCs w:val="16"/>
          </w:rPr>
          <w:delText>φ</w:delText>
        </w:r>
        <w:r w:rsidDel="00493FD2">
          <w:rPr>
            <w:rFonts w:eastAsia="SimSun"/>
            <w:noProof/>
            <w:sz w:val="16"/>
            <w:szCs w:val="16"/>
          </w:rPr>
          <w:delText>) to estimate the right toe off and left heel contact, respectively.</w:delText>
        </w:r>
      </w:del>
    </w:p>
    <w:moveFromRangeEnd w:id="1120"/>
    <w:p w:rsidR="003F19F0" w:rsidDel="00493FD2" w:rsidRDefault="003F19F0">
      <w:pPr>
        <w:framePr w:wrap="auto" w:vAnchor="page" w:hAnchor="page" w:x="7342" w:y="8311"/>
        <w:spacing w:after="60" w:line="228" w:lineRule="auto"/>
        <w:ind w:firstLine="202"/>
        <w:suppressOverlap/>
        <w:jc w:val="both"/>
        <w:rPr>
          <w:del w:id="1123" w:author="Nili Krausz" w:date="2018-06-20T14:45:00Z"/>
          <w:i/>
        </w:rPr>
        <w:sectPr w:rsidR="003F19F0" w:rsidDel="00493FD2" w:rsidSect="004F0C53">
          <w:type w:val="continuous"/>
          <w:pgSz w:w="12240" w:h="15840" w:code="1"/>
          <w:pgMar w:top="1080" w:right="1080" w:bottom="1080" w:left="1080" w:header="432" w:footer="432" w:gutter="0"/>
          <w:cols w:space="288"/>
          <w:docGrid w:linePitch="272"/>
        </w:sectPr>
        <w:pPrChange w:id="1124" w:author="Nili Krausz" w:date="2018-06-26T15:04:00Z">
          <w:pPr>
            <w:spacing w:before="40" w:after="40"/>
            <w:jc w:val="both"/>
          </w:pPr>
        </w:pPrChange>
      </w:pPr>
    </w:p>
    <w:p w:rsidR="00752845" w:rsidRDefault="00752845">
      <w:pPr>
        <w:pStyle w:val="Heading1"/>
        <w:spacing w:before="0" w:after="60" w:line="228" w:lineRule="auto"/>
        <w:rPr>
          <w:ins w:id="1125" w:author="Nili Krausz" w:date="2018-06-26T13:56:00Z"/>
        </w:rPr>
        <w:pPrChange w:id="1126" w:author="Nili Krausz" w:date="2018-06-26T15:04:00Z">
          <w:pPr>
            <w:pStyle w:val="Heading1"/>
            <w:spacing w:before="0" w:after="60"/>
          </w:pPr>
        </w:pPrChange>
      </w:pPr>
      <w:ins w:id="1127" w:author="Nili Krausz" w:date="2018-06-20T15:14:00Z">
        <w:r>
          <w:t>Discussion</w:t>
        </w:r>
      </w:ins>
    </w:p>
    <w:p w:rsidR="003F19F0" w:rsidRDefault="003F19F0">
      <w:pPr>
        <w:spacing w:after="60" w:line="228" w:lineRule="auto"/>
        <w:jc w:val="both"/>
        <w:rPr>
          <w:ins w:id="1128" w:author="Nili Krausz" w:date="2018-06-26T13:58:00Z"/>
        </w:rPr>
        <w:pPrChange w:id="1129" w:author="Nili Krausz" w:date="2018-06-26T15:04:00Z">
          <w:pPr>
            <w:jc w:val="both"/>
          </w:pPr>
        </w:pPrChange>
      </w:pPr>
      <w:ins w:id="1130" w:author="Nili Krausz" w:date="2018-06-26T13:57:00Z">
        <w:r>
          <w:tab/>
          <w:t xml:space="preserve">In this work we developed a novel approach to bilateral </w:t>
        </w:r>
      </w:ins>
      <w:ins w:id="1131" w:author="Nili Krausz" w:date="2018-06-26T13:56:00Z">
        <w:r>
          <w:t>gait segmentation using a single IMU and depth sensor, both worn unilaterally on the right thigh. Our approach independently predicts left heel contact and right toe off events using data from the IMU only, depth sensor only, or both sensors together. The IMU-based prediction</w:t>
        </w:r>
      </w:ins>
      <w:r w:rsidR="0029572C">
        <w:t>s were made by either</w:t>
      </w:r>
      <w:ins w:id="1132" w:author="Nili Krausz" w:date="2018-06-26T13:56:00Z">
        <w:r>
          <w:t xml:space="preserve"> an LDA or SVM classifier trained with heuristic features. For the depth-based prediction, we extracted features from the environment and left leg</w:t>
        </w:r>
      </w:ins>
      <w:ins w:id="1133" w:author="Nili Krausz" w:date="2018-06-26T14:50:00Z">
        <w:r w:rsidR="00BA7B8B">
          <w:t xml:space="preserve">, </w:t>
        </w:r>
      </w:ins>
      <w:ins w:id="1134" w:author="Nili Krausz" w:date="2018-06-26T13:56:00Z">
        <w:r w:rsidR="00BA7B8B">
          <w:t>both in the field of view</w:t>
        </w:r>
      </w:ins>
      <w:ins w:id="1135" w:author="Nili Krausz" w:date="2018-06-26T14:50:00Z">
        <w:r w:rsidR="00BA7B8B">
          <w:t>,</w:t>
        </w:r>
      </w:ins>
      <w:ins w:id="1136" w:author="Nili Krausz" w:date="2018-06-26T13:56:00Z">
        <w:r>
          <w:t xml:space="preserve"> and implemented a template matching algorithm to assign a probability of detecting each gait event. We fused the predictions using an equally weighted average of the IMU- and depth-based probabilities and assessed performance using the residuals and F</w:t>
        </w:r>
        <w:r>
          <w:rPr>
            <w:vertAlign w:val="subscript"/>
          </w:rPr>
          <w:t>1</w:t>
        </w:r>
        <w:r>
          <w:t xml:space="preserve"> scores.</w:t>
        </w:r>
      </w:ins>
    </w:p>
    <w:p w:rsidR="003F19F0" w:rsidRDefault="003F19F0">
      <w:pPr>
        <w:spacing w:after="60" w:line="228" w:lineRule="auto"/>
        <w:ind w:firstLine="202"/>
        <w:jc w:val="both"/>
        <w:rPr>
          <w:ins w:id="1137" w:author="Nili Krausz" w:date="2018-06-26T13:58:00Z"/>
        </w:rPr>
        <w:pPrChange w:id="1138" w:author="Nili Krausz" w:date="2018-06-26T15:04:00Z">
          <w:pPr>
            <w:spacing w:before="60" w:after="60" w:line="228" w:lineRule="auto"/>
            <w:ind w:firstLine="202"/>
            <w:jc w:val="both"/>
          </w:pPr>
        </w:pPrChange>
      </w:pPr>
      <w:ins w:id="1139" w:author="Nili Krausz" w:date="2018-06-26T13:58:00Z">
        <w:r>
          <w:t>Our approach accurately detected both events (usually before the ground truth) for a variety of level ground walking tasks which included different speeds and paths. Without any additional adjustments, we did not notice any task-related changes in performance. As expected, we detected the ipsilateral (</w:t>
        </w:r>
        <w:r>
          <w:rPr>
            <w:i/>
          </w:rPr>
          <w:t>i.e.</w:t>
        </w:r>
        <w:r>
          <w:t xml:space="preserve"> sensor side) toe off events more accurately than the contralateral heel contact events. Because the subject’s interlimb coordination was intact, we also expected the prediction accuracy for left heel contact events using right leg IMUs to not deteriorate drastically. The classifiers trained with heuristic features from the IMU learned to associate right thigh kinematics with left leg state; however, we expect this association to weaken for subjects with gait impairments. Somewhat surprisingly, the depth sensor achieved low mean residuals for both gait events using only one depth-based feature for each prediction. Not surprisingly, using the depth sensor alone resulted in greater variability and more outliers for two main reasons. </w:t>
        </w:r>
      </w:ins>
    </w:p>
    <w:p w:rsidR="00032911" w:rsidRDefault="003F19F0">
      <w:pPr>
        <w:spacing w:after="60" w:line="228" w:lineRule="auto"/>
        <w:jc w:val="both"/>
        <w:rPr>
          <w:ins w:id="1140" w:author="Nili Krausz" w:date="2018-06-26T15:11:00Z"/>
        </w:rPr>
        <w:pPrChange w:id="1141" w:author="Nili Krausz" w:date="2018-06-26T15:11:00Z">
          <w:pPr>
            <w:pStyle w:val="Heading1"/>
            <w:spacing w:before="0" w:after="60"/>
          </w:pPr>
        </w:pPrChange>
      </w:pPr>
      <w:ins w:id="1142" w:author="Nili Krausz" w:date="2018-06-26T13:58:00Z">
        <w:r>
          <w:tab/>
          <w:t xml:space="preserve">First, we chose not to include the IMU into our estimate of the ground plane, which affected the segmentation of the contralateral foot. Because the outline of the foot was often sparse or absent after ground removal, we chose to estimate heel contact using shank angle. Shank angle served as a convenient proxy for detecting heel contact because it is related to foot rollover but it is only indirectly related to ground contact. The estimate of shank angle could have also been affected by movement of the sensor during walking and thresholding applied during image processing. </w:t>
        </w:r>
      </w:ins>
    </w:p>
    <w:p w:rsidR="003F19F0" w:rsidRDefault="00032911">
      <w:pPr>
        <w:spacing w:after="60" w:line="228" w:lineRule="auto"/>
        <w:jc w:val="both"/>
        <w:rPr>
          <w:ins w:id="1143" w:author="Nili Krausz" w:date="2018-06-26T15:12:00Z"/>
        </w:rPr>
        <w:pPrChange w:id="1144" w:author="Nili Krausz" w:date="2018-06-26T15:11:00Z">
          <w:pPr>
            <w:pStyle w:val="Heading1"/>
            <w:spacing w:before="0" w:after="60"/>
          </w:pPr>
        </w:pPrChange>
      </w:pPr>
      <w:ins w:id="1145" w:author="Nili Krausz" w:date="2018-06-26T15:11:00Z">
        <w:r>
          <w:tab/>
        </w:r>
      </w:ins>
      <w:ins w:id="1146" w:author="Nili Krausz" w:date="2018-06-26T13:58:00Z">
        <w:r w:rsidR="003F19F0">
          <w:t>Second, the template matching procedure was sensitive to temporal misalignment and the binary masking operation</w:t>
        </w:r>
      </w:ins>
      <w:r w:rsidR="00CD31E9">
        <w:t xml:space="preserve"> based on the signs of the signals</w:t>
      </w:r>
      <w:ins w:id="1147" w:author="Nili Krausz" w:date="2018-06-26T13:58:00Z">
        <w:r w:rsidR="003F19F0">
          <w:t xml:space="preserve"> did not always adequately reflect the </w:t>
        </w:r>
      </w:ins>
      <w:r w:rsidR="00CD31E9">
        <w:t xml:space="preserve">qualitative </w:t>
      </w:r>
      <w:ins w:id="1148" w:author="Nili Krausz" w:date="2018-06-26T13:58:00Z">
        <w:r w:rsidR="003F19F0">
          <w:t xml:space="preserve">similarity between the sliding window and template. We also found that sensor fusion slightly improved prediction accuracy, approaching that of bilateral shank and thigh IMUs. Because predicting gait events using depth data makes no assumptions about interlimb coordination, we expected sensor fusion to improve prediction accuracy. We believe this is an important finding because it demonstrates that </w:t>
        </w:r>
      </w:ins>
      <w:r w:rsidR="00121A2D">
        <w:t xml:space="preserve">with sensor fusion, a </w:t>
      </w:r>
      <w:ins w:id="1149" w:author="Nili Krausz" w:date="2018-06-26T13:58:00Z">
        <w:r w:rsidR="003F19F0">
          <w:t xml:space="preserve">unilateral </w:t>
        </w:r>
      </w:ins>
      <w:r w:rsidR="00121A2D">
        <w:t xml:space="preserve">setup </w:t>
      </w:r>
      <w:ins w:id="1150" w:author="Nili Krausz" w:date="2018-06-26T13:58:00Z">
        <w:r w:rsidR="003F19F0">
          <w:t xml:space="preserve">can achieve similar accuracies </w:t>
        </w:r>
      </w:ins>
      <w:r w:rsidR="00121A2D">
        <w:t>to</w:t>
      </w:r>
      <w:ins w:id="1151" w:author="Nili Krausz" w:date="2018-06-26T13:58:00Z">
        <w:r w:rsidR="003F19F0">
          <w:t xml:space="preserve"> a bilateral setup.</w:t>
        </w:r>
      </w:ins>
    </w:p>
    <w:p w:rsidR="00032911" w:rsidRDefault="00032911" w:rsidP="00032911">
      <w:pPr>
        <w:pStyle w:val="tablehead"/>
        <w:spacing w:before="0" w:after="60" w:line="228" w:lineRule="auto"/>
        <w:rPr>
          <w:ins w:id="1152" w:author="Nili Krausz" w:date="2018-06-26T15:12:00Z"/>
        </w:rPr>
      </w:pPr>
      <w:ins w:id="1153" w:author="Nili Krausz" w:date="2018-06-26T15:12:00Z">
        <w:r>
          <w:t>Accuracy of LHC Predictions</w:t>
        </w:r>
      </w:ins>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Change w:id="1154" w:author="Nili Krausz" w:date="2018-06-26T15:12:00Z">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PrChange>
      </w:tblPr>
      <w:tblGrid>
        <w:gridCol w:w="1527"/>
        <w:gridCol w:w="810"/>
        <w:gridCol w:w="811"/>
        <w:gridCol w:w="811"/>
        <w:gridCol w:w="811"/>
        <w:tblGridChange w:id="1155">
          <w:tblGrid>
            <w:gridCol w:w="1527"/>
            <w:gridCol w:w="833"/>
            <w:gridCol w:w="833"/>
            <w:gridCol w:w="833"/>
            <w:gridCol w:w="834"/>
          </w:tblGrid>
        </w:tblGridChange>
      </w:tblGrid>
      <w:tr w:rsidR="00032911" w:rsidTr="007E5C0B">
        <w:trPr>
          <w:trHeight w:val="240"/>
          <w:tblHeader/>
          <w:jc w:val="center"/>
          <w:ins w:id="1156" w:author="Nili Krausz" w:date="2018-06-26T15:12:00Z"/>
          <w:trPrChange w:id="1157" w:author="Nili Krausz" w:date="2018-06-26T15:12:00Z">
            <w:trPr>
              <w:cantSplit/>
              <w:trHeight w:val="240"/>
              <w:tblHeader/>
              <w:jc w:val="center"/>
            </w:trPr>
          </w:trPrChange>
        </w:trPr>
        <w:tc>
          <w:tcPr>
            <w:tcW w:w="1527" w:type="dxa"/>
            <w:vMerge w:val="restart"/>
            <w:tcBorders>
              <w:top w:val="nil"/>
              <w:left w:val="nil"/>
            </w:tcBorders>
            <w:vAlign w:val="center"/>
            <w:tcPrChange w:id="1158" w:author="Nili Krausz" w:date="2018-06-26T15:12:00Z">
              <w:tcPr>
                <w:tcW w:w="1527" w:type="dxa"/>
                <w:vMerge w:val="restart"/>
                <w:tcBorders>
                  <w:top w:val="nil"/>
                  <w:left w:val="nil"/>
                </w:tcBorders>
                <w:vAlign w:val="center"/>
              </w:tcPr>
            </w:tcPrChange>
          </w:tcPr>
          <w:p w:rsidR="00032911" w:rsidRDefault="00032911" w:rsidP="00032911">
            <w:pPr>
              <w:pStyle w:val="tablecolhead"/>
              <w:spacing w:line="228" w:lineRule="auto"/>
              <w:rPr>
                <w:ins w:id="1159" w:author="Nili Krausz" w:date="2018-06-26T15:12:00Z"/>
              </w:rPr>
            </w:pPr>
          </w:p>
        </w:tc>
        <w:tc>
          <w:tcPr>
            <w:tcW w:w="3243" w:type="dxa"/>
            <w:gridSpan w:val="4"/>
            <w:shd w:val="clear" w:color="auto" w:fill="D9D9D9" w:themeFill="background1" w:themeFillShade="D9"/>
            <w:vAlign w:val="center"/>
            <w:tcPrChange w:id="1160" w:author="Nili Krausz" w:date="2018-06-26T15:12:00Z">
              <w:tcPr>
                <w:tcW w:w="3333" w:type="dxa"/>
                <w:gridSpan w:val="4"/>
                <w:shd w:val="clear" w:color="auto" w:fill="D9D9D9" w:themeFill="background1" w:themeFillShade="D9"/>
                <w:vAlign w:val="center"/>
              </w:tcPr>
            </w:tcPrChange>
          </w:tcPr>
          <w:p w:rsidR="00032911" w:rsidRDefault="00032911" w:rsidP="00032911">
            <w:pPr>
              <w:pStyle w:val="tablecolhead"/>
              <w:spacing w:line="228" w:lineRule="auto"/>
              <w:rPr>
                <w:ins w:id="1161" w:author="Nili Krausz" w:date="2018-06-26T15:12:00Z"/>
              </w:rPr>
            </w:pPr>
            <w:ins w:id="1162" w:author="Nili Krausz" w:date="2018-06-26T15:12:00Z">
              <w:r>
                <w:t>Number of steps = 57</w:t>
              </w:r>
            </w:ins>
          </w:p>
        </w:tc>
      </w:tr>
      <w:tr w:rsidR="00032911" w:rsidTr="007E5C0B">
        <w:trPr>
          <w:trHeight w:val="240"/>
          <w:tblHeader/>
          <w:jc w:val="center"/>
          <w:ins w:id="1163" w:author="Nili Krausz" w:date="2018-06-26T15:12:00Z"/>
          <w:trPrChange w:id="1164" w:author="Nili Krausz" w:date="2018-06-26T15:12:00Z">
            <w:trPr>
              <w:cantSplit/>
              <w:trHeight w:val="240"/>
              <w:tblHeader/>
              <w:jc w:val="center"/>
            </w:trPr>
          </w:trPrChange>
        </w:trPr>
        <w:tc>
          <w:tcPr>
            <w:tcW w:w="1527" w:type="dxa"/>
            <w:vMerge/>
            <w:tcBorders>
              <w:left w:val="nil"/>
            </w:tcBorders>
            <w:tcPrChange w:id="1165" w:author="Nili Krausz" w:date="2018-06-26T15:12:00Z">
              <w:tcPr>
                <w:tcW w:w="1527" w:type="dxa"/>
                <w:vMerge/>
                <w:tcBorders>
                  <w:left w:val="nil"/>
                </w:tcBorders>
              </w:tcPr>
            </w:tcPrChange>
          </w:tcPr>
          <w:p w:rsidR="00032911" w:rsidRDefault="00032911" w:rsidP="00032911">
            <w:pPr>
              <w:spacing w:line="228" w:lineRule="auto"/>
              <w:rPr>
                <w:ins w:id="1166" w:author="Nili Krausz" w:date="2018-06-26T15:12:00Z"/>
                <w:sz w:val="16"/>
                <w:szCs w:val="16"/>
              </w:rPr>
            </w:pPr>
          </w:p>
        </w:tc>
        <w:tc>
          <w:tcPr>
            <w:tcW w:w="810" w:type="dxa"/>
            <w:shd w:val="clear" w:color="auto" w:fill="D9D9D9" w:themeFill="background1" w:themeFillShade="D9"/>
            <w:vAlign w:val="center"/>
            <w:tcPrChange w:id="1167" w:author="Nili Krausz" w:date="2018-06-26T15:12:00Z">
              <w:tcPr>
                <w:tcW w:w="833" w:type="dxa"/>
                <w:shd w:val="clear" w:color="auto" w:fill="D9D9D9" w:themeFill="background1" w:themeFillShade="D9"/>
                <w:vAlign w:val="center"/>
              </w:tcPr>
            </w:tcPrChange>
          </w:tcPr>
          <w:p w:rsidR="00032911" w:rsidRDefault="00032911" w:rsidP="00032911">
            <w:pPr>
              <w:pStyle w:val="tablecolsubhead"/>
              <w:spacing w:line="228" w:lineRule="auto"/>
              <w:rPr>
                <w:ins w:id="1168" w:author="Nili Krausz" w:date="2018-06-26T15:12:00Z"/>
              </w:rPr>
            </w:pPr>
            <w:ins w:id="1169" w:author="Nili Krausz" w:date="2018-06-26T15:12:00Z">
              <w:r>
                <w:t>Mean (ms)</w:t>
              </w:r>
            </w:ins>
          </w:p>
        </w:tc>
        <w:tc>
          <w:tcPr>
            <w:tcW w:w="811" w:type="dxa"/>
            <w:shd w:val="clear" w:color="auto" w:fill="D9D9D9" w:themeFill="background1" w:themeFillShade="D9"/>
            <w:vAlign w:val="center"/>
            <w:tcPrChange w:id="1170" w:author="Nili Krausz" w:date="2018-06-26T15:12:00Z">
              <w:tcPr>
                <w:tcW w:w="833" w:type="dxa"/>
                <w:shd w:val="clear" w:color="auto" w:fill="D9D9D9" w:themeFill="background1" w:themeFillShade="D9"/>
                <w:vAlign w:val="center"/>
              </w:tcPr>
            </w:tcPrChange>
          </w:tcPr>
          <w:p w:rsidR="00032911" w:rsidRDefault="00032911" w:rsidP="00032911">
            <w:pPr>
              <w:pStyle w:val="tablecolsubhead"/>
              <w:spacing w:line="228" w:lineRule="auto"/>
              <w:rPr>
                <w:ins w:id="1171" w:author="Nili Krausz" w:date="2018-06-26T15:12:00Z"/>
              </w:rPr>
            </w:pPr>
            <w:ins w:id="1172" w:author="Nili Krausz" w:date="2018-06-26T15:12:00Z">
              <w:r>
                <w:t xml:space="preserve">S.D. </w:t>
              </w:r>
            </w:ins>
          </w:p>
          <w:p w:rsidR="00032911" w:rsidRDefault="00032911" w:rsidP="00032911">
            <w:pPr>
              <w:pStyle w:val="tablecolsubhead"/>
              <w:spacing w:line="228" w:lineRule="auto"/>
              <w:rPr>
                <w:ins w:id="1173" w:author="Nili Krausz" w:date="2018-06-26T15:12:00Z"/>
              </w:rPr>
            </w:pPr>
            <w:ins w:id="1174" w:author="Nili Krausz" w:date="2018-06-26T15:12:00Z">
              <w:r>
                <w:t>(ms)</w:t>
              </w:r>
            </w:ins>
          </w:p>
        </w:tc>
        <w:tc>
          <w:tcPr>
            <w:tcW w:w="811" w:type="dxa"/>
            <w:shd w:val="clear" w:color="auto" w:fill="D9D9D9" w:themeFill="background1" w:themeFillShade="D9"/>
            <w:vAlign w:val="center"/>
            <w:tcPrChange w:id="1175" w:author="Nili Krausz" w:date="2018-06-26T15:12:00Z">
              <w:tcPr>
                <w:tcW w:w="833" w:type="dxa"/>
                <w:shd w:val="clear" w:color="auto" w:fill="D9D9D9" w:themeFill="background1" w:themeFillShade="D9"/>
                <w:vAlign w:val="center"/>
              </w:tcPr>
            </w:tcPrChange>
          </w:tcPr>
          <w:p w:rsidR="00032911" w:rsidRDefault="00032911" w:rsidP="00032911">
            <w:pPr>
              <w:pStyle w:val="tablecolsubhead"/>
              <w:spacing w:line="228" w:lineRule="auto"/>
              <w:rPr>
                <w:ins w:id="1176" w:author="Nili Krausz" w:date="2018-06-26T15:12:00Z"/>
              </w:rPr>
            </w:pPr>
            <w:ins w:id="1177" w:author="Nili Krausz" w:date="2018-06-26T15:12:00Z">
              <w:r>
                <w:t>Outliers</w:t>
              </w:r>
            </w:ins>
          </w:p>
        </w:tc>
        <w:tc>
          <w:tcPr>
            <w:tcW w:w="811" w:type="dxa"/>
            <w:shd w:val="clear" w:color="auto" w:fill="D9D9D9" w:themeFill="background1" w:themeFillShade="D9"/>
            <w:vAlign w:val="center"/>
            <w:tcPrChange w:id="1178" w:author="Nili Krausz" w:date="2018-06-26T15:12:00Z">
              <w:tcPr>
                <w:tcW w:w="834" w:type="dxa"/>
                <w:shd w:val="clear" w:color="auto" w:fill="D9D9D9" w:themeFill="background1" w:themeFillShade="D9"/>
                <w:vAlign w:val="center"/>
              </w:tcPr>
            </w:tcPrChange>
          </w:tcPr>
          <w:p w:rsidR="00032911" w:rsidRPr="00111E44" w:rsidRDefault="00032911" w:rsidP="00032911">
            <w:pPr>
              <w:pStyle w:val="tablecolsubhead"/>
              <w:spacing w:line="228" w:lineRule="auto"/>
              <w:rPr>
                <w:ins w:id="1179" w:author="Nili Krausz" w:date="2018-06-26T15:12:00Z"/>
              </w:rPr>
            </w:pPr>
            <w:ins w:id="1180" w:author="Nili Krausz" w:date="2018-06-26T15:12:00Z">
              <w:r>
                <w:t>F</w:t>
              </w:r>
              <w:r>
                <w:rPr>
                  <w:vertAlign w:val="subscript"/>
                </w:rPr>
                <w:t>1</w:t>
              </w:r>
              <w:r>
                <w:t xml:space="preserve"> </w:t>
              </w:r>
            </w:ins>
          </w:p>
        </w:tc>
      </w:tr>
      <w:tr w:rsidR="00032911" w:rsidTr="007E5C0B">
        <w:trPr>
          <w:trHeight w:val="320"/>
          <w:jc w:val="center"/>
          <w:ins w:id="1181" w:author="Nili Krausz" w:date="2018-06-26T15:12:00Z"/>
          <w:trPrChange w:id="1182" w:author="Nili Krausz" w:date="2018-06-26T15:12:00Z">
            <w:trPr>
              <w:trHeight w:val="320"/>
              <w:jc w:val="center"/>
            </w:trPr>
          </w:trPrChange>
        </w:trPr>
        <w:tc>
          <w:tcPr>
            <w:tcW w:w="1527" w:type="dxa"/>
            <w:shd w:val="clear" w:color="auto" w:fill="D5D5FB"/>
            <w:vAlign w:val="center"/>
            <w:tcPrChange w:id="1183" w:author="Nili Krausz" w:date="2018-06-26T15:12:00Z">
              <w:tcPr>
                <w:tcW w:w="1527"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184" w:author="Nili Krausz" w:date="2018-06-26T15:12:00Z"/>
                <w:color w:val="000000" w:themeColor="text1"/>
              </w:rPr>
            </w:pPr>
            <w:ins w:id="1185" w:author="Nili Krausz" w:date="2018-06-26T15:12:00Z">
              <w:r w:rsidRPr="008502D5">
                <w:rPr>
                  <w:color w:val="000000" w:themeColor="text1"/>
                </w:rPr>
                <w:t>R Thigh</w:t>
              </w:r>
            </w:ins>
          </w:p>
        </w:tc>
        <w:tc>
          <w:tcPr>
            <w:tcW w:w="810" w:type="dxa"/>
            <w:shd w:val="clear" w:color="auto" w:fill="D5D5FB"/>
            <w:vAlign w:val="center"/>
            <w:tcPrChange w:id="1186" w:author="Nili Krausz" w:date="2018-06-26T15:12:00Z">
              <w:tcPr>
                <w:tcW w:w="833"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187" w:author="Nili Krausz" w:date="2018-06-26T15:12:00Z"/>
                <w:color w:val="000000" w:themeColor="text1"/>
              </w:rPr>
            </w:pPr>
            <w:ins w:id="1188" w:author="Nili Krausz" w:date="2018-06-26T15:12:00Z">
              <w:r w:rsidRPr="008502D5">
                <w:rPr>
                  <w:color w:val="000000" w:themeColor="text1"/>
                </w:rPr>
                <w:t>-11</w:t>
              </w:r>
            </w:ins>
          </w:p>
        </w:tc>
        <w:tc>
          <w:tcPr>
            <w:tcW w:w="811" w:type="dxa"/>
            <w:shd w:val="clear" w:color="auto" w:fill="D5D5FB"/>
            <w:vAlign w:val="center"/>
            <w:tcPrChange w:id="1189"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190" w:author="Nili Krausz" w:date="2018-06-26T15:12:00Z"/>
                <w:color w:val="000000" w:themeColor="text1"/>
                <w:sz w:val="16"/>
                <w:szCs w:val="16"/>
              </w:rPr>
            </w:pPr>
            <w:ins w:id="1191" w:author="Nili Krausz" w:date="2018-06-26T15:12:00Z">
              <w:r w:rsidRPr="008502D5">
                <w:rPr>
                  <w:color w:val="000000" w:themeColor="text1"/>
                  <w:sz w:val="16"/>
                  <w:szCs w:val="16"/>
                </w:rPr>
                <w:t>45</w:t>
              </w:r>
            </w:ins>
          </w:p>
        </w:tc>
        <w:tc>
          <w:tcPr>
            <w:tcW w:w="811" w:type="dxa"/>
            <w:shd w:val="clear" w:color="auto" w:fill="D5D5FB"/>
            <w:vAlign w:val="center"/>
            <w:tcPrChange w:id="1192"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193" w:author="Nili Krausz" w:date="2018-06-26T15:12:00Z"/>
                <w:color w:val="000000" w:themeColor="text1"/>
                <w:sz w:val="16"/>
                <w:szCs w:val="16"/>
              </w:rPr>
            </w:pPr>
            <w:ins w:id="1194" w:author="Nili Krausz" w:date="2018-06-26T15:12:00Z">
              <w:r w:rsidRPr="008502D5">
                <w:rPr>
                  <w:color w:val="000000" w:themeColor="text1"/>
                  <w:sz w:val="16"/>
                  <w:szCs w:val="16"/>
                </w:rPr>
                <w:t>3</w:t>
              </w:r>
            </w:ins>
          </w:p>
        </w:tc>
        <w:tc>
          <w:tcPr>
            <w:tcW w:w="811" w:type="dxa"/>
            <w:shd w:val="clear" w:color="auto" w:fill="D5D5FB"/>
            <w:vAlign w:val="center"/>
            <w:tcPrChange w:id="1195" w:author="Nili Krausz" w:date="2018-06-26T15:12:00Z">
              <w:tcPr>
                <w:tcW w:w="834" w:type="dxa"/>
                <w:shd w:val="clear" w:color="auto" w:fill="BDD6EE" w:themeFill="accent1" w:themeFillTint="66"/>
                <w:vAlign w:val="center"/>
              </w:tcPr>
            </w:tcPrChange>
          </w:tcPr>
          <w:p w:rsidR="00032911" w:rsidRPr="008502D5" w:rsidRDefault="00032911" w:rsidP="00032911">
            <w:pPr>
              <w:spacing w:line="228" w:lineRule="auto"/>
              <w:jc w:val="center"/>
              <w:rPr>
                <w:ins w:id="1196" w:author="Nili Krausz" w:date="2018-06-26T15:12:00Z"/>
                <w:color w:val="000000" w:themeColor="text1"/>
                <w:sz w:val="16"/>
                <w:szCs w:val="16"/>
              </w:rPr>
            </w:pPr>
            <w:ins w:id="1197" w:author="Nili Krausz" w:date="2018-06-26T15:12:00Z">
              <w:r w:rsidRPr="008502D5">
                <w:rPr>
                  <w:color w:val="000000" w:themeColor="text1"/>
                  <w:sz w:val="16"/>
                  <w:szCs w:val="16"/>
                </w:rPr>
                <w:t>0.94</w:t>
              </w:r>
            </w:ins>
          </w:p>
        </w:tc>
      </w:tr>
      <w:tr w:rsidR="00032911" w:rsidTr="007E5C0B">
        <w:trPr>
          <w:trHeight w:val="320"/>
          <w:jc w:val="center"/>
          <w:ins w:id="1198" w:author="Nili Krausz" w:date="2018-06-26T15:12:00Z"/>
          <w:trPrChange w:id="1199" w:author="Nili Krausz" w:date="2018-06-26T15:12:00Z">
            <w:trPr>
              <w:trHeight w:val="320"/>
              <w:jc w:val="center"/>
            </w:trPr>
          </w:trPrChange>
        </w:trPr>
        <w:tc>
          <w:tcPr>
            <w:tcW w:w="1527" w:type="dxa"/>
            <w:shd w:val="clear" w:color="auto" w:fill="D5D5FB"/>
            <w:vAlign w:val="center"/>
            <w:tcPrChange w:id="1200" w:author="Nili Krausz" w:date="2018-06-26T15:12:00Z">
              <w:tcPr>
                <w:tcW w:w="1527"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201" w:author="Nili Krausz" w:date="2018-06-26T15:12:00Z"/>
                <w:color w:val="000000" w:themeColor="text1"/>
              </w:rPr>
            </w:pPr>
            <w:ins w:id="1202" w:author="Nili Krausz" w:date="2018-06-26T15:12:00Z">
              <w:r w:rsidRPr="008502D5">
                <w:rPr>
                  <w:color w:val="000000" w:themeColor="text1"/>
                </w:rPr>
                <w:t>R Thigh + Shank</w:t>
              </w:r>
            </w:ins>
          </w:p>
        </w:tc>
        <w:tc>
          <w:tcPr>
            <w:tcW w:w="810" w:type="dxa"/>
            <w:shd w:val="clear" w:color="auto" w:fill="D5D5FB"/>
            <w:vAlign w:val="center"/>
            <w:tcPrChange w:id="1203" w:author="Nili Krausz" w:date="2018-06-26T15:12:00Z">
              <w:tcPr>
                <w:tcW w:w="833"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204" w:author="Nili Krausz" w:date="2018-06-26T15:12:00Z"/>
                <w:color w:val="000000" w:themeColor="text1"/>
              </w:rPr>
            </w:pPr>
            <w:ins w:id="1205" w:author="Nili Krausz" w:date="2018-06-26T15:12:00Z">
              <w:r w:rsidRPr="008502D5">
                <w:rPr>
                  <w:color w:val="000000" w:themeColor="text1"/>
                </w:rPr>
                <w:t>2</w:t>
              </w:r>
            </w:ins>
          </w:p>
        </w:tc>
        <w:tc>
          <w:tcPr>
            <w:tcW w:w="811" w:type="dxa"/>
            <w:shd w:val="clear" w:color="auto" w:fill="D5D5FB"/>
            <w:vAlign w:val="center"/>
            <w:tcPrChange w:id="1206"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207" w:author="Nili Krausz" w:date="2018-06-26T15:12:00Z"/>
                <w:color w:val="000000" w:themeColor="text1"/>
                <w:sz w:val="16"/>
                <w:szCs w:val="16"/>
              </w:rPr>
            </w:pPr>
            <w:ins w:id="1208" w:author="Nili Krausz" w:date="2018-06-26T15:12:00Z">
              <w:r w:rsidRPr="008502D5">
                <w:rPr>
                  <w:color w:val="000000" w:themeColor="text1"/>
                  <w:sz w:val="16"/>
                  <w:szCs w:val="16"/>
                </w:rPr>
                <w:t>42</w:t>
              </w:r>
            </w:ins>
          </w:p>
        </w:tc>
        <w:tc>
          <w:tcPr>
            <w:tcW w:w="811" w:type="dxa"/>
            <w:shd w:val="clear" w:color="auto" w:fill="D5D5FB"/>
            <w:vAlign w:val="center"/>
            <w:tcPrChange w:id="1209"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210" w:author="Nili Krausz" w:date="2018-06-26T15:12:00Z"/>
                <w:color w:val="000000" w:themeColor="text1"/>
                <w:sz w:val="16"/>
                <w:szCs w:val="16"/>
              </w:rPr>
            </w:pPr>
            <w:ins w:id="1211" w:author="Nili Krausz" w:date="2018-06-26T15:12:00Z">
              <w:r w:rsidRPr="008502D5">
                <w:rPr>
                  <w:color w:val="000000" w:themeColor="text1"/>
                  <w:sz w:val="16"/>
                  <w:szCs w:val="16"/>
                </w:rPr>
                <w:t>0</w:t>
              </w:r>
            </w:ins>
          </w:p>
        </w:tc>
        <w:tc>
          <w:tcPr>
            <w:tcW w:w="811" w:type="dxa"/>
            <w:shd w:val="clear" w:color="auto" w:fill="D5D5FB"/>
            <w:vAlign w:val="center"/>
            <w:tcPrChange w:id="1212" w:author="Nili Krausz" w:date="2018-06-26T15:12:00Z">
              <w:tcPr>
                <w:tcW w:w="834" w:type="dxa"/>
                <w:shd w:val="clear" w:color="auto" w:fill="BDD6EE" w:themeFill="accent1" w:themeFillTint="66"/>
                <w:vAlign w:val="center"/>
              </w:tcPr>
            </w:tcPrChange>
          </w:tcPr>
          <w:p w:rsidR="00032911" w:rsidRPr="008502D5" w:rsidRDefault="00032911" w:rsidP="00032911">
            <w:pPr>
              <w:spacing w:line="228" w:lineRule="auto"/>
              <w:jc w:val="center"/>
              <w:rPr>
                <w:ins w:id="1213" w:author="Nili Krausz" w:date="2018-06-26T15:12:00Z"/>
                <w:color w:val="000000" w:themeColor="text1"/>
                <w:sz w:val="16"/>
                <w:szCs w:val="16"/>
              </w:rPr>
            </w:pPr>
            <w:ins w:id="1214" w:author="Nili Krausz" w:date="2018-06-26T15:12:00Z">
              <w:r w:rsidRPr="008502D5">
                <w:rPr>
                  <w:color w:val="000000" w:themeColor="text1"/>
                  <w:sz w:val="16"/>
                  <w:szCs w:val="16"/>
                </w:rPr>
                <w:t>0.90</w:t>
              </w:r>
            </w:ins>
          </w:p>
        </w:tc>
      </w:tr>
      <w:tr w:rsidR="00032911" w:rsidTr="007E5C0B">
        <w:trPr>
          <w:trHeight w:val="320"/>
          <w:jc w:val="center"/>
          <w:ins w:id="1215" w:author="Nili Krausz" w:date="2018-06-26T15:12:00Z"/>
          <w:trPrChange w:id="1216" w:author="Nili Krausz" w:date="2018-06-26T15:12:00Z">
            <w:trPr>
              <w:trHeight w:val="320"/>
              <w:jc w:val="center"/>
            </w:trPr>
          </w:trPrChange>
        </w:trPr>
        <w:tc>
          <w:tcPr>
            <w:tcW w:w="1527" w:type="dxa"/>
            <w:shd w:val="clear" w:color="auto" w:fill="D5D5FB"/>
            <w:vAlign w:val="center"/>
            <w:tcPrChange w:id="1217" w:author="Nili Krausz" w:date="2018-06-26T15:12:00Z">
              <w:tcPr>
                <w:tcW w:w="1527"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218" w:author="Nili Krausz" w:date="2018-06-26T15:12:00Z"/>
                <w:color w:val="000000" w:themeColor="text1"/>
              </w:rPr>
            </w:pPr>
            <w:ins w:id="1219" w:author="Nili Krausz" w:date="2018-06-26T15:12:00Z">
              <w:r w:rsidRPr="008502D5">
                <w:rPr>
                  <w:color w:val="000000" w:themeColor="text1"/>
                </w:rPr>
                <w:t>R/L Thigh + Shank</w:t>
              </w:r>
            </w:ins>
          </w:p>
        </w:tc>
        <w:tc>
          <w:tcPr>
            <w:tcW w:w="810" w:type="dxa"/>
            <w:shd w:val="clear" w:color="auto" w:fill="D5D5FB"/>
            <w:vAlign w:val="center"/>
            <w:tcPrChange w:id="1220" w:author="Nili Krausz" w:date="2018-06-26T15:12:00Z">
              <w:tcPr>
                <w:tcW w:w="833" w:type="dxa"/>
                <w:shd w:val="clear" w:color="auto" w:fill="BDD6EE" w:themeFill="accent1" w:themeFillTint="66"/>
                <w:vAlign w:val="center"/>
              </w:tcPr>
            </w:tcPrChange>
          </w:tcPr>
          <w:p w:rsidR="00032911" w:rsidRPr="008502D5" w:rsidRDefault="00032911" w:rsidP="00032911">
            <w:pPr>
              <w:pStyle w:val="tablecopy"/>
              <w:spacing w:line="228" w:lineRule="auto"/>
              <w:jc w:val="center"/>
              <w:rPr>
                <w:ins w:id="1221" w:author="Nili Krausz" w:date="2018-06-26T15:12:00Z"/>
                <w:color w:val="000000" w:themeColor="text1"/>
              </w:rPr>
            </w:pPr>
            <w:ins w:id="1222" w:author="Nili Krausz" w:date="2018-06-26T15:12:00Z">
              <w:r w:rsidRPr="008502D5">
                <w:rPr>
                  <w:color w:val="000000" w:themeColor="text1"/>
                </w:rPr>
                <w:t>-6</w:t>
              </w:r>
            </w:ins>
          </w:p>
        </w:tc>
        <w:tc>
          <w:tcPr>
            <w:tcW w:w="811" w:type="dxa"/>
            <w:shd w:val="clear" w:color="auto" w:fill="D5D5FB"/>
            <w:vAlign w:val="center"/>
            <w:tcPrChange w:id="1223"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224" w:author="Nili Krausz" w:date="2018-06-26T15:12:00Z"/>
                <w:color w:val="000000" w:themeColor="text1"/>
                <w:sz w:val="16"/>
                <w:szCs w:val="16"/>
              </w:rPr>
            </w:pPr>
            <w:ins w:id="1225" w:author="Nili Krausz" w:date="2018-06-26T15:12:00Z">
              <w:r w:rsidRPr="008502D5">
                <w:rPr>
                  <w:color w:val="000000" w:themeColor="text1"/>
                  <w:sz w:val="16"/>
                  <w:szCs w:val="16"/>
                </w:rPr>
                <w:t>34</w:t>
              </w:r>
            </w:ins>
          </w:p>
        </w:tc>
        <w:tc>
          <w:tcPr>
            <w:tcW w:w="811" w:type="dxa"/>
            <w:shd w:val="clear" w:color="auto" w:fill="D5D5FB"/>
            <w:vAlign w:val="center"/>
            <w:tcPrChange w:id="1226" w:author="Nili Krausz" w:date="2018-06-26T15:12:00Z">
              <w:tcPr>
                <w:tcW w:w="833" w:type="dxa"/>
                <w:shd w:val="clear" w:color="auto" w:fill="BDD6EE" w:themeFill="accent1" w:themeFillTint="66"/>
                <w:vAlign w:val="center"/>
              </w:tcPr>
            </w:tcPrChange>
          </w:tcPr>
          <w:p w:rsidR="00032911" w:rsidRPr="008502D5" w:rsidRDefault="00032911" w:rsidP="00032911">
            <w:pPr>
              <w:spacing w:line="228" w:lineRule="auto"/>
              <w:jc w:val="center"/>
              <w:rPr>
                <w:ins w:id="1227" w:author="Nili Krausz" w:date="2018-06-26T15:12:00Z"/>
                <w:color w:val="000000" w:themeColor="text1"/>
                <w:sz w:val="16"/>
                <w:szCs w:val="16"/>
              </w:rPr>
            </w:pPr>
            <w:ins w:id="1228" w:author="Nili Krausz" w:date="2018-06-26T15:12:00Z">
              <w:r w:rsidRPr="008502D5">
                <w:rPr>
                  <w:color w:val="000000" w:themeColor="text1"/>
                  <w:sz w:val="16"/>
                  <w:szCs w:val="16"/>
                </w:rPr>
                <w:t>0</w:t>
              </w:r>
            </w:ins>
          </w:p>
        </w:tc>
        <w:tc>
          <w:tcPr>
            <w:tcW w:w="811" w:type="dxa"/>
            <w:shd w:val="clear" w:color="auto" w:fill="D5D5FB"/>
            <w:vAlign w:val="center"/>
            <w:tcPrChange w:id="1229" w:author="Nili Krausz" w:date="2018-06-26T15:12:00Z">
              <w:tcPr>
                <w:tcW w:w="834" w:type="dxa"/>
                <w:shd w:val="clear" w:color="auto" w:fill="BDD6EE" w:themeFill="accent1" w:themeFillTint="66"/>
                <w:vAlign w:val="center"/>
              </w:tcPr>
            </w:tcPrChange>
          </w:tcPr>
          <w:p w:rsidR="00032911" w:rsidRPr="008502D5" w:rsidRDefault="00032911" w:rsidP="00032911">
            <w:pPr>
              <w:spacing w:line="228" w:lineRule="auto"/>
              <w:jc w:val="center"/>
              <w:rPr>
                <w:ins w:id="1230" w:author="Nili Krausz" w:date="2018-06-26T15:12:00Z"/>
                <w:color w:val="000000" w:themeColor="text1"/>
                <w:sz w:val="16"/>
                <w:szCs w:val="16"/>
              </w:rPr>
            </w:pPr>
            <w:ins w:id="1231" w:author="Nili Krausz" w:date="2018-06-26T15:12:00Z">
              <w:r w:rsidRPr="008502D5">
                <w:rPr>
                  <w:color w:val="000000" w:themeColor="text1"/>
                  <w:sz w:val="16"/>
                  <w:szCs w:val="16"/>
                </w:rPr>
                <w:t>0.97</w:t>
              </w:r>
            </w:ins>
          </w:p>
        </w:tc>
      </w:tr>
      <w:tr w:rsidR="00032911" w:rsidTr="007E5C0B">
        <w:trPr>
          <w:trHeight w:val="320"/>
          <w:jc w:val="center"/>
          <w:ins w:id="1232" w:author="Nili Krausz" w:date="2018-06-26T15:12:00Z"/>
          <w:trPrChange w:id="1233" w:author="Nili Krausz" w:date="2018-06-26T15:12:00Z">
            <w:trPr>
              <w:trHeight w:val="320"/>
              <w:jc w:val="center"/>
            </w:trPr>
          </w:trPrChange>
        </w:trPr>
        <w:tc>
          <w:tcPr>
            <w:tcW w:w="1527" w:type="dxa"/>
            <w:shd w:val="clear" w:color="auto" w:fill="C3DEB0"/>
            <w:vAlign w:val="center"/>
            <w:tcPrChange w:id="1234" w:author="Nili Krausz" w:date="2018-06-26T15:12:00Z">
              <w:tcPr>
                <w:tcW w:w="1527" w:type="dxa"/>
                <w:shd w:val="clear" w:color="auto" w:fill="A8D08D" w:themeFill="accent6" w:themeFillTint="99"/>
                <w:vAlign w:val="center"/>
              </w:tcPr>
            </w:tcPrChange>
          </w:tcPr>
          <w:p w:rsidR="00032911" w:rsidRPr="008502D5" w:rsidRDefault="00032911" w:rsidP="00032911">
            <w:pPr>
              <w:pStyle w:val="tablecopy"/>
              <w:spacing w:line="228" w:lineRule="auto"/>
              <w:jc w:val="center"/>
              <w:rPr>
                <w:ins w:id="1235" w:author="Nili Krausz" w:date="2018-06-26T15:12:00Z"/>
                <w:color w:val="000000" w:themeColor="text1"/>
              </w:rPr>
            </w:pPr>
            <w:ins w:id="1236" w:author="Nili Krausz" w:date="2018-06-26T15:12:00Z">
              <w:r w:rsidRPr="008502D5">
                <w:rPr>
                  <w:color w:val="000000" w:themeColor="text1"/>
                </w:rPr>
                <w:t>Depth only</w:t>
              </w:r>
            </w:ins>
          </w:p>
        </w:tc>
        <w:tc>
          <w:tcPr>
            <w:tcW w:w="810" w:type="dxa"/>
            <w:shd w:val="clear" w:color="auto" w:fill="C3DEB0"/>
            <w:vAlign w:val="center"/>
            <w:tcPrChange w:id="1237" w:author="Nili Krausz" w:date="2018-06-26T15:12:00Z">
              <w:tcPr>
                <w:tcW w:w="833" w:type="dxa"/>
                <w:shd w:val="clear" w:color="auto" w:fill="A8D08D" w:themeFill="accent6" w:themeFillTint="99"/>
                <w:vAlign w:val="center"/>
              </w:tcPr>
            </w:tcPrChange>
          </w:tcPr>
          <w:p w:rsidR="00032911" w:rsidRPr="008502D5" w:rsidRDefault="00032911" w:rsidP="00032911">
            <w:pPr>
              <w:pStyle w:val="tablecopy"/>
              <w:spacing w:line="228" w:lineRule="auto"/>
              <w:jc w:val="center"/>
              <w:rPr>
                <w:ins w:id="1238" w:author="Nili Krausz" w:date="2018-06-26T15:12:00Z"/>
                <w:color w:val="000000" w:themeColor="text1"/>
              </w:rPr>
            </w:pPr>
            <w:ins w:id="1239" w:author="Nili Krausz" w:date="2018-06-26T15:12:00Z">
              <w:r w:rsidRPr="008502D5">
                <w:rPr>
                  <w:color w:val="000000" w:themeColor="text1"/>
                </w:rPr>
                <w:t>-14</w:t>
              </w:r>
            </w:ins>
          </w:p>
        </w:tc>
        <w:tc>
          <w:tcPr>
            <w:tcW w:w="811" w:type="dxa"/>
            <w:shd w:val="clear" w:color="auto" w:fill="C3DEB0"/>
            <w:vAlign w:val="center"/>
            <w:tcPrChange w:id="1240" w:author="Nili Krausz" w:date="2018-06-26T15:12:00Z">
              <w:tcPr>
                <w:tcW w:w="833" w:type="dxa"/>
                <w:shd w:val="clear" w:color="auto" w:fill="A8D08D" w:themeFill="accent6" w:themeFillTint="99"/>
                <w:vAlign w:val="center"/>
              </w:tcPr>
            </w:tcPrChange>
          </w:tcPr>
          <w:p w:rsidR="00032911" w:rsidRPr="008502D5" w:rsidRDefault="00032911" w:rsidP="00032911">
            <w:pPr>
              <w:spacing w:line="228" w:lineRule="auto"/>
              <w:jc w:val="center"/>
              <w:rPr>
                <w:ins w:id="1241" w:author="Nili Krausz" w:date="2018-06-26T15:12:00Z"/>
                <w:color w:val="000000" w:themeColor="text1"/>
                <w:sz w:val="16"/>
                <w:szCs w:val="16"/>
              </w:rPr>
            </w:pPr>
            <w:ins w:id="1242" w:author="Nili Krausz" w:date="2018-06-26T15:12:00Z">
              <w:r w:rsidRPr="008502D5">
                <w:rPr>
                  <w:color w:val="000000" w:themeColor="text1"/>
                  <w:sz w:val="16"/>
                  <w:szCs w:val="16"/>
                </w:rPr>
                <w:t>85</w:t>
              </w:r>
            </w:ins>
          </w:p>
        </w:tc>
        <w:tc>
          <w:tcPr>
            <w:tcW w:w="811" w:type="dxa"/>
            <w:shd w:val="clear" w:color="auto" w:fill="C3DEB0"/>
            <w:vAlign w:val="center"/>
            <w:tcPrChange w:id="1243" w:author="Nili Krausz" w:date="2018-06-26T15:12:00Z">
              <w:tcPr>
                <w:tcW w:w="833" w:type="dxa"/>
                <w:shd w:val="clear" w:color="auto" w:fill="A8D08D" w:themeFill="accent6" w:themeFillTint="99"/>
                <w:vAlign w:val="center"/>
              </w:tcPr>
            </w:tcPrChange>
          </w:tcPr>
          <w:p w:rsidR="00032911" w:rsidRPr="008502D5" w:rsidRDefault="00032911" w:rsidP="00032911">
            <w:pPr>
              <w:spacing w:line="228" w:lineRule="auto"/>
              <w:jc w:val="center"/>
              <w:rPr>
                <w:ins w:id="1244" w:author="Nili Krausz" w:date="2018-06-26T15:12:00Z"/>
                <w:color w:val="000000" w:themeColor="text1"/>
                <w:sz w:val="16"/>
                <w:szCs w:val="16"/>
              </w:rPr>
            </w:pPr>
            <w:ins w:id="1245" w:author="Nili Krausz" w:date="2018-06-26T15:12:00Z">
              <w:r w:rsidRPr="008502D5">
                <w:rPr>
                  <w:color w:val="000000" w:themeColor="text1"/>
                  <w:sz w:val="16"/>
                  <w:szCs w:val="16"/>
                </w:rPr>
                <w:t>13</w:t>
              </w:r>
            </w:ins>
          </w:p>
        </w:tc>
        <w:tc>
          <w:tcPr>
            <w:tcW w:w="811" w:type="dxa"/>
            <w:shd w:val="clear" w:color="auto" w:fill="C3DEB0"/>
            <w:vAlign w:val="center"/>
            <w:tcPrChange w:id="1246" w:author="Nili Krausz" w:date="2018-06-26T15:12:00Z">
              <w:tcPr>
                <w:tcW w:w="834" w:type="dxa"/>
                <w:shd w:val="clear" w:color="auto" w:fill="A8D08D" w:themeFill="accent6" w:themeFillTint="99"/>
                <w:vAlign w:val="center"/>
              </w:tcPr>
            </w:tcPrChange>
          </w:tcPr>
          <w:p w:rsidR="00032911" w:rsidRPr="008502D5" w:rsidRDefault="00032911" w:rsidP="00032911">
            <w:pPr>
              <w:spacing w:line="228" w:lineRule="auto"/>
              <w:jc w:val="center"/>
              <w:rPr>
                <w:ins w:id="1247" w:author="Nili Krausz" w:date="2018-06-26T15:12:00Z"/>
                <w:color w:val="000000" w:themeColor="text1"/>
                <w:sz w:val="16"/>
                <w:szCs w:val="16"/>
              </w:rPr>
            </w:pPr>
            <w:ins w:id="1248" w:author="Nili Krausz" w:date="2018-06-26T15:12:00Z">
              <w:r w:rsidRPr="008502D5">
                <w:rPr>
                  <w:color w:val="000000" w:themeColor="text1"/>
                  <w:sz w:val="16"/>
                  <w:szCs w:val="16"/>
                </w:rPr>
                <w:t>0.87</w:t>
              </w:r>
            </w:ins>
          </w:p>
        </w:tc>
      </w:tr>
      <w:tr w:rsidR="00032911" w:rsidTr="007E5C0B">
        <w:trPr>
          <w:trHeight w:val="320"/>
          <w:jc w:val="center"/>
          <w:ins w:id="1249" w:author="Nili Krausz" w:date="2018-06-26T15:12:00Z"/>
          <w:trPrChange w:id="1250" w:author="Nili Krausz" w:date="2018-06-26T15:12:00Z">
            <w:trPr>
              <w:trHeight w:val="320"/>
              <w:jc w:val="center"/>
            </w:trPr>
          </w:trPrChange>
        </w:trPr>
        <w:tc>
          <w:tcPr>
            <w:tcW w:w="1527" w:type="dxa"/>
            <w:shd w:val="clear" w:color="auto" w:fill="FFC5C5"/>
            <w:vAlign w:val="center"/>
            <w:tcPrChange w:id="1251" w:author="Nili Krausz" w:date="2018-06-26T15:12:00Z">
              <w:tcPr>
                <w:tcW w:w="1527" w:type="dxa"/>
                <w:shd w:val="clear" w:color="auto" w:fill="FF7979"/>
                <w:vAlign w:val="center"/>
              </w:tcPr>
            </w:tcPrChange>
          </w:tcPr>
          <w:p w:rsidR="00032911" w:rsidRPr="008502D5" w:rsidRDefault="00032911" w:rsidP="00032911">
            <w:pPr>
              <w:pStyle w:val="tablecopy"/>
              <w:spacing w:line="228" w:lineRule="auto"/>
              <w:jc w:val="center"/>
              <w:rPr>
                <w:ins w:id="1252" w:author="Nili Krausz" w:date="2018-06-26T15:12:00Z"/>
                <w:color w:val="000000" w:themeColor="text1"/>
              </w:rPr>
            </w:pPr>
            <w:ins w:id="1253" w:author="Nili Krausz" w:date="2018-06-26T15:12:00Z">
              <w:r w:rsidRPr="008502D5">
                <w:rPr>
                  <w:color w:val="000000" w:themeColor="text1"/>
                </w:rPr>
                <w:t>R Thigh + Depth</w:t>
              </w:r>
            </w:ins>
          </w:p>
        </w:tc>
        <w:tc>
          <w:tcPr>
            <w:tcW w:w="810" w:type="dxa"/>
            <w:shd w:val="clear" w:color="auto" w:fill="FFC5C5"/>
            <w:vAlign w:val="center"/>
            <w:tcPrChange w:id="1254" w:author="Nili Krausz" w:date="2018-06-26T15:12:00Z">
              <w:tcPr>
                <w:tcW w:w="833" w:type="dxa"/>
                <w:shd w:val="clear" w:color="auto" w:fill="FF7979"/>
                <w:vAlign w:val="center"/>
              </w:tcPr>
            </w:tcPrChange>
          </w:tcPr>
          <w:p w:rsidR="00032911" w:rsidRPr="008502D5" w:rsidRDefault="00032911" w:rsidP="00032911">
            <w:pPr>
              <w:pStyle w:val="tablecopy"/>
              <w:spacing w:line="228" w:lineRule="auto"/>
              <w:jc w:val="center"/>
              <w:rPr>
                <w:ins w:id="1255" w:author="Nili Krausz" w:date="2018-06-26T15:12:00Z"/>
                <w:color w:val="000000" w:themeColor="text1"/>
              </w:rPr>
            </w:pPr>
            <w:ins w:id="1256" w:author="Nili Krausz" w:date="2018-06-26T15:12:00Z">
              <w:r w:rsidRPr="008502D5">
                <w:rPr>
                  <w:color w:val="000000" w:themeColor="text1"/>
                </w:rPr>
                <w:t>-6</w:t>
              </w:r>
            </w:ins>
          </w:p>
        </w:tc>
        <w:tc>
          <w:tcPr>
            <w:tcW w:w="811" w:type="dxa"/>
            <w:shd w:val="clear" w:color="auto" w:fill="FFC5C5"/>
            <w:vAlign w:val="center"/>
            <w:tcPrChange w:id="1257" w:author="Nili Krausz" w:date="2018-06-26T15:12:00Z">
              <w:tcPr>
                <w:tcW w:w="833" w:type="dxa"/>
                <w:shd w:val="clear" w:color="auto" w:fill="FF7979"/>
                <w:vAlign w:val="center"/>
              </w:tcPr>
            </w:tcPrChange>
          </w:tcPr>
          <w:p w:rsidR="00032911" w:rsidRPr="008502D5" w:rsidRDefault="00032911" w:rsidP="00032911">
            <w:pPr>
              <w:spacing w:line="228" w:lineRule="auto"/>
              <w:jc w:val="center"/>
              <w:rPr>
                <w:ins w:id="1258" w:author="Nili Krausz" w:date="2018-06-26T15:12:00Z"/>
                <w:color w:val="000000" w:themeColor="text1"/>
                <w:sz w:val="16"/>
                <w:szCs w:val="16"/>
              </w:rPr>
            </w:pPr>
            <w:ins w:id="1259" w:author="Nili Krausz" w:date="2018-06-26T15:12:00Z">
              <w:r w:rsidRPr="008502D5">
                <w:rPr>
                  <w:color w:val="000000" w:themeColor="text1"/>
                  <w:sz w:val="16"/>
                  <w:szCs w:val="16"/>
                </w:rPr>
                <w:t>48</w:t>
              </w:r>
            </w:ins>
          </w:p>
        </w:tc>
        <w:tc>
          <w:tcPr>
            <w:tcW w:w="811" w:type="dxa"/>
            <w:shd w:val="clear" w:color="auto" w:fill="FFC5C5"/>
            <w:vAlign w:val="center"/>
            <w:tcPrChange w:id="1260" w:author="Nili Krausz" w:date="2018-06-26T15:12:00Z">
              <w:tcPr>
                <w:tcW w:w="833" w:type="dxa"/>
                <w:shd w:val="clear" w:color="auto" w:fill="FF7979"/>
                <w:vAlign w:val="center"/>
              </w:tcPr>
            </w:tcPrChange>
          </w:tcPr>
          <w:p w:rsidR="00032911" w:rsidRPr="008502D5" w:rsidRDefault="00032911" w:rsidP="00032911">
            <w:pPr>
              <w:spacing w:line="228" w:lineRule="auto"/>
              <w:jc w:val="center"/>
              <w:rPr>
                <w:ins w:id="1261" w:author="Nili Krausz" w:date="2018-06-26T15:12:00Z"/>
                <w:color w:val="000000" w:themeColor="text1"/>
                <w:sz w:val="16"/>
                <w:szCs w:val="16"/>
              </w:rPr>
            </w:pPr>
            <w:ins w:id="1262" w:author="Nili Krausz" w:date="2018-06-26T15:12:00Z">
              <w:r w:rsidRPr="008502D5">
                <w:rPr>
                  <w:color w:val="000000" w:themeColor="text1"/>
                  <w:sz w:val="16"/>
                  <w:szCs w:val="16"/>
                </w:rPr>
                <w:t>5</w:t>
              </w:r>
            </w:ins>
          </w:p>
        </w:tc>
        <w:tc>
          <w:tcPr>
            <w:tcW w:w="811" w:type="dxa"/>
            <w:shd w:val="clear" w:color="auto" w:fill="FFC5C5"/>
            <w:vAlign w:val="center"/>
            <w:tcPrChange w:id="1263" w:author="Nili Krausz" w:date="2018-06-26T15:12:00Z">
              <w:tcPr>
                <w:tcW w:w="834" w:type="dxa"/>
                <w:shd w:val="clear" w:color="auto" w:fill="FF7979"/>
                <w:vAlign w:val="center"/>
              </w:tcPr>
            </w:tcPrChange>
          </w:tcPr>
          <w:p w:rsidR="00032911" w:rsidRPr="008502D5" w:rsidRDefault="00032911" w:rsidP="00032911">
            <w:pPr>
              <w:spacing w:line="228" w:lineRule="auto"/>
              <w:jc w:val="center"/>
              <w:rPr>
                <w:ins w:id="1264" w:author="Nili Krausz" w:date="2018-06-26T15:12:00Z"/>
                <w:color w:val="000000" w:themeColor="text1"/>
                <w:sz w:val="16"/>
                <w:szCs w:val="16"/>
              </w:rPr>
            </w:pPr>
            <w:ins w:id="1265" w:author="Nili Krausz" w:date="2018-06-26T15:12:00Z">
              <w:r w:rsidRPr="008502D5">
                <w:rPr>
                  <w:color w:val="000000" w:themeColor="text1"/>
                  <w:sz w:val="16"/>
                  <w:szCs w:val="16"/>
                </w:rPr>
                <w:t>0.93</w:t>
              </w:r>
            </w:ins>
          </w:p>
        </w:tc>
      </w:tr>
    </w:tbl>
    <w:p w:rsidR="00032911" w:rsidRDefault="00032911" w:rsidP="00032911">
      <w:pPr>
        <w:pStyle w:val="tablehead"/>
        <w:spacing w:before="120" w:after="60" w:line="228" w:lineRule="auto"/>
        <w:rPr>
          <w:ins w:id="1266" w:author="Nili Krausz" w:date="2018-06-26T15:12:00Z"/>
        </w:rPr>
      </w:pPr>
      <w:ins w:id="1267" w:author="Nili Krausz" w:date="2018-06-26T15:12:00Z">
        <w:r>
          <w:t>Accuracy of RTO Predictions</w:t>
        </w:r>
      </w:ins>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45"/>
        <w:gridCol w:w="806"/>
        <w:gridCol w:w="806"/>
        <w:gridCol w:w="806"/>
        <w:gridCol w:w="807"/>
      </w:tblGrid>
      <w:tr w:rsidR="00032911" w:rsidTr="00472794">
        <w:trPr>
          <w:cantSplit/>
          <w:trHeight w:val="240"/>
          <w:tblHeader/>
          <w:jc w:val="center"/>
          <w:ins w:id="1268" w:author="Nili Krausz" w:date="2018-06-26T15:12:00Z"/>
        </w:trPr>
        <w:tc>
          <w:tcPr>
            <w:tcW w:w="1545" w:type="dxa"/>
            <w:vMerge w:val="restart"/>
            <w:tcBorders>
              <w:top w:val="nil"/>
              <w:left w:val="nil"/>
            </w:tcBorders>
            <w:vAlign w:val="center"/>
          </w:tcPr>
          <w:p w:rsidR="00032911" w:rsidRDefault="00032911" w:rsidP="008502D5">
            <w:pPr>
              <w:pStyle w:val="tablecolhead"/>
              <w:spacing w:line="228" w:lineRule="auto"/>
              <w:rPr>
                <w:ins w:id="1269" w:author="Nili Krausz" w:date="2018-06-26T15:12:00Z"/>
              </w:rPr>
            </w:pPr>
          </w:p>
        </w:tc>
        <w:tc>
          <w:tcPr>
            <w:tcW w:w="3225" w:type="dxa"/>
            <w:gridSpan w:val="4"/>
            <w:shd w:val="clear" w:color="auto" w:fill="D9D9D9" w:themeFill="background1" w:themeFillShade="D9"/>
            <w:vAlign w:val="center"/>
          </w:tcPr>
          <w:p w:rsidR="00032911" w:rsidRDefault="00032911" w:rsidP="008502D5">
            <w:pPr>
              <w:pStyle w:val="tablecolhead"/>
              <w:spacing w:line="228" w:lineRule="auto"/>
              <w:rPr>
                <w:ins w:id="1270" w:author="Nili Krausz" w:date="2018-06-26T15:12:00Z"/>
              </w:rPr>
            </w:pPr>
            <w:ins w:id="1271" w:author="Nili Krausz" w:date="2018-06-26T15:12:00Z">
              <w:r>
                <w:t>Number of steps = 54</w:t>
              </w:r>
            </w:ins>
          </w:p>
        </w:tc>
      </w:tr>
      <w:tr w:rsidR="00032911" w:rsidTr="00472794">
        <w:trPr>
          <w:cantSplit/>
          <w:trHeight w:val="240"/>
          <w:tblHeader/>
          <w:jc w:val="center"/>
          <w:ins w:id="1272" w:author="Nili Krausz" w:date="2018-06-26T15:12:00Z"/>
        </w:trPr>
        <w:tc>
          <w:tcPr>
            <w:tcW w:w="1545" w:type="dxa"/>
            <w:vMerge/>
            <w:tcBorders>
              <w:left w:val="nil"/>
            </w:tcBorders>
          </w:tcPr>
          <w:p w:rsidR="00032911" w:rsidRDefault="00032911" w:rsidP="008502D5">
            <w:pPr>
              <w:spacing w:line="228" w:lineRule="auto"/>
              <w:rPr>
                <w:ins w:id="1273" w:author="Nili Krausz" w:date="2018-06-26T15:12:00Z"/>
                <w:sz w:val="16"/>
                <w:szCs w:val="16"/>
              </w:rPr>
            </w:pPr>
          </w:p>
        </w:tc>
        <w:tc>
          <w:tcPr>
            <w:tcW w:w="806" w:type="dxa"/>
            <w:shd w:val="clear" w:color="auto" w:fill="D9D9D9" w:themeFill="background1" w:themeFillShade="D9"/>
            <w:vAlign w:val="center"/>
          </w:tcPr>
          <w:p w:rsidR="00032911" w:rsidRDefault="00032911" w:rsidP="008502D5">
            <w:pPr>
              <w:pStyle w:val="tablecolsubhead"/>
              <w:spacing w:line="228" w:lineRule="auto"/>
              <w:rPr>
                <w:ins w:id="1274" w:author="Nili Krausz" w:date="2018-06-26T15:12:00Z"/>
              </w:rPr>
            </w:pPr>
            <w:ins w:id="1275" w:author="Nili Krausz" w:date="2018-06-26T15:12:00Z">
              <w:r>
                <w:t>Mean (ms)</w:t>
              </w:r>
            </w:ins>
          </w:p>
        </w:tc>
        <w:tc>
          <w:tcPr>
            <w:tcW w:w="806" w:type="dxa"/>
            <w:shd w:val="clear" w:color="auto" w:fill="D9D9D9" w:themeFill="background1" w:themeFillShade="D9"/>
            <w:vAlign w:val="center"/>
          </w:tcPr>
          <w:p w:rsidR="00032911" w:rsidRDefault="00032911" w:rsidP="008502D5">
            <w:pPr>
              <w:pStyle w:val="tablecolsubhead"/>
              <w:spacing w:line="228" w:lineRule="auto"/>
              <w:rPr>
                <w:ins w:id="1276" w:author="Nili Krausz" w:date="2018-06-26T15:12:00Z"/>
              </w:rPr>
            </w:pPr>
            <w:ins w:id="1277" w:author="Nili Krausz" w:date="2018-06-26T15:12:00Z">
              <w:r>
                <w:t xml:space="preserve">S.D. </w:t>
              </w:r>
            </w:ins>
          </w:p>
          <w:p w:rsidR="00032911" w:rsidRDefault="00032911" w:rsidP="008502D5">
            <w:pPr>
              <w:pStyle w:val="tablecolsubhead"/>
              <w:spacing w:line="228" w:lineRule="auto"/>
              <w:rPr>
                <w:ins w:id="1278" w:author="Nili Krausz" w:date="2018-06-26T15:12:00Z"/>
              </w:rPr>
            </w:pPr>
            <w:ins w:id="1279" w:author="Nili Krausz" w:date="2018-06-26T15:12:00Z">
              <w:r>
                <w:t>(ms)</w:t>
              </w:r>
            </w:ins>
          </w:p>
        </w:tc>
        <w:tc>
          <w:tcPr>
            <w:tcW w:w="806" w:type="dxa"/>
            <w:shd w:val="clear" w:color="auto" w:fill="D9D9D9" w:themeFill="background1" w:themeFillShade="D9"/>
            <w:vAlign w:val="center"/>
          </w:tcPr>
          <w:p w:rsidR="00032911" w:rsidRDefault="00032911" w:rsidP="008502D5">
            <w:pPr>
              <w:pStyle w:val="tablecolsubhead"/>
              <w:spacing w:line="228" w:lineRule="auto"/>
              <w:rPr>
                <w:ins w:id="1280" w:author="Nili Krausz" w:date="2018-06-26T15:12:00Z"/>
              </w:rPr>
            </w:pPr>
            <w:ins w:id="1281" w:author="Nili Krausz" w:date="2018-06-26T15:12:00Z">
              <w:r>
                <w:t>Outliers</w:t>
              </w:r>
            </w:ins>
          </w:p>
        </w:tc>
        <w:tc>
          <w:tcPr>
            <w:tcW w:w="807" w:type="dxa"/>
            <w:shd w:val="clear" w:color="auto" w:fill="D9D9D9" w:themeFill="background1" w:themeFillShade="D9"/>
            <w:vAlign w:val="center"/>
          </w:tcPr>
          <w:p w:rsidR="00032911" w:rsidRDefault="00032911" w:rsidP="008502D5">
            <w:pPr>
              <w:pStyle w:val="tablecolsubhead"/>
              <w:spacing w:line="228" w:lineRule="auto"/>
              <w:rPr>
                <w:ins w:id="1282" w:author="Nili Krausz" w:date="2018-06-26T15:12:00Z"/>
              </w:rPr>
            </w:pPr>
            <w:ins w:id="1283" w:author="Nili Krausz" w:date="2018-06-26T15:12:00Z">
              <w:r>
                <w:t>F</w:t>
              </w:r>
              <w:r>
                <w:rPr>
                  <w:vertAlign w:val="subscript"/>
                </w:rPr>
                <w:t>1</w:t>
              </w:r>
            </w:ins>
          </w:p>
        </w:tc>
      </w:tr>
      <w:tr w:rsidR="00032911" w:rsidTr="00472794">
        <w:trPr>
          <w:trHeight w:val="320"/>
          <w:jc w:val="center"/>
          <w:ins w:id="1284" w:author="Nili Krausz" w:date="2018-06-26T15:12:00Z"/>
        </w:trPr>
        <w:tc>
          <w:tcPr>
            <w:tcW w:w="1545" w:type="dxa"/>
            <w:shd w:val="clear" w:color="auto" w:fill="D5D5FB"/>
            <w:vAlign w:val="center"/>
          </w:tcPr>
          <w:p w:rsidR="00032911" w:rsidRPr="008502D5" w:rsidRDefault="00032911" w:rsidP="008502D5">
            <w:pPr>
              <w:pStyle w:val="tablecopy"/>
              <w:spacing w:line="228" w:lineRule="auto"/>
              <w:jc w:val="center"/>
              <w:rPr>
                <w:ins w:id="1285" w:author="Nili Krausz" w:date="2018-06-26T15:12:00Z"/>
                <w:color w:val="000000" w:themeColor="text1"/>
              </w:rPr>
            </w:pPr>
            <w:ins w:id="1286" w:author="Nili Krausz" w:date="2018-06-26T15:12:00Z">
              <w:r w:rsidRPr="008502D5">
                <w:rPr>
                  <w:color w:val="000000" w:themeColor="text1"/>
                </w:rPr>
                <w:t>R Thigh</w:t>
              </w:r>
            </w:ins>
          </w:p>
        </w:tc>
        <w:tc>
          <w:tcPr>
            <w:tcW w:w="806" w:type="dxa"/>
            <w:shd w:val="clear" w:color="auto" w:fill="D5D5FB"/>
            <w:vAlign w:val="center"/>
          </w:tcPr>
          <w:p w:rsidR="00032911" w:rsidRPr="008502D5" w:rsidRDefault="00032911" w:rsidP="008502D5">
            <w:pPr>
              <w:pStyle w:val="tablecopy"/>
              <w:spacing w:line="228" w:lineRule="auto"/>
              <w:jc w:val="center"/>
              <w:rPr>
                <w:ins w:id="1287" w:author="Nili Krausz" w:date="2018-06-26T15:12:00Z"/>
                <w:color w:val="000000" w:themeColor="text1"/>
              </w:rPr>
            </w:pPr>
            <w:ins w:id="1288" w:author="Nili Krausz" w:date="2018-06-26T15:12:00Z">
              <w:r w:rsidRPr="008502D5">
                <w:rPr>
                  <w:color w:val="000000" w:themeColor="text1"/>
                </w:rPr>
                <w:t>-6</w:t>
              </w:r>
            </w:ins>
          </w:p>
        </w:tc>
        <w:tc>
          <w:tcPr>
            <w:tcW w:w="806" w:type="dxa"/>
            <w:shd w:val="clear" w:color="auto" w:fill="D5D5FB"/>
            <w:vAlign w:val="center"/>
          </w:tcPr>
          <w:p w:rsidR="00032911" w:rsidRPr="008502D5" w:rsidRDefault="00032911" w:rsidP="008502D5">
            <w:pPr>
              <w:spacing w:line="228" w:lineRule="auto"/>
              <w:jc w:val="center"/>
              <w:rPr>
                <w:ins w:id="1289" w:author="Nili Krausz" w:date="2018-06-26T15:12:00Z"/>
                <w:color w:val="000000" w:themeColor="text1"/>
                <w:sz w:val="16"/>
                <w:szCs w:val="16"/>
              </w:rPr>
            </w:pPr>
            <w:ins w:id="1290" w:author="Nili Krausz" w:date="2018-06-26T15:12:00Z">
              <w:r w:rsidRPr="008502D5">
                <w:rPr>
                  <w:color w:val="000000" w:themeColor="text1"/>
                  <w:sz w:val="16"/>
                  <w:szCs w:val="16"/>
                </w:rPr>
                <w:t>41</w:t>
              </w:r>
            </w:ins>
          </w:p>
        </w:tc>
        <w:tc>
          <w:tcPr>
            <w:tcW w:w="806" w:type="dxa"/>
            <w:shd w:val="clear" w:color="auto" w:fill="D5D5FB"/>
            <w:vAlign w:val="center"/>
          </w:tcPr>
          <w:p w:rsidR="00032911" w:rsidRPr="008502D5" w:rsidRDefault="00032911" w:rsidP="008502D5">
            <w:pPr>
              <w:spacing w:line="228" w:lineRule="auto"/>
              <w:jc w:val="center"/>
              <w:rPr>
                <w:ins w:id="1291" w:author="Nili Krausz" w:date="2018-06-26T15:12:00Z"/>
                <w:color w:val="000000" w:themeColor="text1"/>
                <w:sz w:val="16"/>
                <w:szCs w:val="16"/>
              </w:rPr>
            </w:pPr>
            <w:ins w:id="1292" w:author="Nili Krausz" w:date="2018-06-26T15:12:00Z">
              <w:r w:rsidRPr="008502D5">
                <w:rPr>
                  <w:color w:val="000000" w:themeColor="text1"/>
                  <w:sz w:val="16"/>
                  <w:szCs w:val="16"/>
                </w:rPr>
                <w:t>0</w:t>
              </w:r>
            </w:ins>
          </w:p>
        </w:tc>
        <w:tc>
          <w:tcPr>
            <w:tcW w:w="807" w:type="dxa"/>
            <w:shd w:val="clear" w:color="auto" w:fill="D5D5FB"/>
            <w:vAlign w:val="center"/>
          </w:tcPr>
          <w:p w:rsidR="00032911" w:rsidRPr="008502D5" w:rsidRDefault="00032911" w:rsidP="008502D5">
            <w:pPr>
              <w:spacing w:line="228" w:lineRule="auto"/>
              <w:jc w:val="center"/>
              <w:rPr>
                <w:ins w:id="1293" w:author="Nili Krausz" w:date="2018-06-26T15:12:00Z"/>
                <w:color w:val="000000" w:themeColor="text1"/>
                <w:sz w:val="16"/>
                <w:szCs w:val="16"/>
              </w:rPr>
            </w:pPr>
            <w:ins w:id="1294" w:author="Nili Krausz" w:date="2018-06-26T15:12:00Z">
              <w:r w:rsidRPr="008502D5">
                <w:rPr>
                  <w:color w:val="000000" w:themeColor="text1"/>
                  <w:sz w:val="16"/>
                  <w:szCs w:val="16"/>
                </w:rPr>
                <w:t>0.97</w:t>
              </w:r>
            </w:ins>
          </w:p>
        </w:tc>
      </w:tr>
      <w:tr w:rsidR="00032911" w:rsidTr="00472794">
        <w:trPr>
          <w:trHeight w:val="320"/>
          <w:jc w:val="center"/>
          <w:ins w:id="1295" w:author="Nili Krausz" w:date="2018-06-26T15:12:00Z"/>
        </w:trPr>
        <w:tc>
          <w:tcPr>
            <w:tcW w:w="1545" w:type="dxa"/>
            <w:shd w:val="clear" w:color="auto" w:fill="D5D5FB"/>
            <w:vAlign w:val="center"/>
          </w:tcPr>
          <w:p w:rsidR="00032911" w:rsidRPr="008502D5" w:rsidRDefault="00032911" w:rsidP="008502D5">
            <w:pPr>
              <w:pStyle w:val="tablecopy"/>
              <w:spacing w:line="228" w:lineRule="auto"/>
              <w:jc w:val="center"/>
              <w:rPr>
                <w:ins w:id="1296" w:author="Nili Krausz" w:date="2018-06-26T15:12:00Z"/>
                <w:color w:val="000000" w:themeColor="text1"/>
              </w:rPr>
            </w:pPr>
            <w:ins w:id="1297" w:author="Nili Krausz" w:date="2018-06-26T15:12:00Z">
              <w:r w:rsidRPr="008502D5">
                <w:rPr>
                  <w:color w:val="000000" w:themeColor="text1"/>
                </w:rPr>
                <w:t>R Thigh + Shank</w:t>
              </w:r>
            </w:ins>
          </w:p>
        </w:tc>
        <w:tc>
          <w:tcPr>
            <w:tcW w:w="806" w:type="dxa"/>
            <w:shd w:val="clear" w:color="auto" w:fill="D5D5FB"/>
            <w:vAlign w:val="center"/>
          </w:tcPr>
          <w:p w:rsidR="00032911" w:rsidRPr="008502D5" w:rsidRDefault="00032911" w:rsidP="008502D5">
            <w:pPr>
              <w:pStyle w:val="tablecopy"/>
              <w:spacing w:line="228" w:lineRule="auto"/>
              <w:jc w:val="center"/>
              <w:rPr>
                <w:ins w:id="1298" w:author="Nili Krausz" w:date="2018-06-26T15:12:00Z"/>
                <w:color w:val="000000" w:themeColor="text1"/>
              </w:rPr>
            </w:pPr>
            <w:ins w:id="1299" w:author="Nili Krausz" w:date="2018-06-26T15:12:00Z">
              <w:r w:rsidRPr="008502D5">
                <w:rPr>
                  <w:color w:val="000000" w:themeColor="text1"/>
                </w:rPr>
                <w:t>2</w:t>
              </w:r>
            </w:ins>
          </w:p>
        </w:tc>
        <w:tc>
          <w:tcPr>
            <w:tcW w:w="806" w:type="dxa"/>
            <w:shd w:val="clear" w:color="auto" w:fill="D5D5FB"/>
            <w:vAlign w:val="center"/>
          </w:tcPr>
          <w:p w:rsidR="00032911" w:rsidRPr="008502D5" w:rsidRDefault="00032911" w:rsidP="008502D5">
            <w:pPr>
              <w:spacing w:line="228" w:lineRule="auto"/>
              <w:jc w:val="center"/>
              <w:rPr>
                <w:ins w:id="1300" w:author="Nili Krausz" w:date="2018-06-26T15:12:00Z"/>
                <w:color w:val="000000" w:themeColor="text1"/>
                <w:sz w:val="16"/>
                <w:szCs w:val="16"/>
              </w:rPr>
            </w:pPr>
            <w:ins w:id="1301" w:author="Nili Krausz" w:date="2018-06-26T15:12:00Z">
              <w:r w:rsidRPr="008502D5">
                <w:rPr>
                  <w:color w:val="000000" w:themeColor="text1"/>
                  <w:sz w:val="16"/>
                  <w:szCs w:val="16"/>
                </w:rPr>
                <w:t>35</w:t>
              </w:r>
            </w:ins>
          </w:p>
        </w:tc>
        <w:tc>
          <w:tcPr>
            <w:tcW w:w="806" w:type="dxa"/>
            <w:shd w:val="clear" w:color="auto" w:fill="D5D5FB"/>
            <w:vAlign w:val="center"/>
          </w:tcPr>
          <w:p w:rsidR="00032911" w:rsidRPr="008502D5" w:rsidRDefault="00032911" w:rsidP="008502D5">
            <w:pPr>
              <w:spacing w:line="228" w:lineRule="auto"/>
              <w:jc w:val="center"/>
              <w:rPr>
                <w:ins w:id="1302" w:author="Nili Krausz" w:date="2018-06-26T15:12:00Z"/>
                <w:color w:val="000000" w:themeColor="text1"/>
                <w:sz w:val="16"/>
                <w:szCs w:val="16"/>
              </w:rPr>
            </w:pPr>
            <w:ins w:id="1303" w:author="Nili Krausz" w:date="2018-06-26T15:12:00Z">
              <w:r w:rsidRPr="008502D5">
                <w:rPr>
                  <w:color w:val="000000" w:themeColor="text1"/>
                  <w:sz w:val="16"/>
                  <w:szCs w:val="16"/>
                </w:rPr>
                <w:t>0</w:t>
              </w:r>
            </w:ins>
          </w:p>
        </w:tc>
        <w:tc>
          <w:tcPr>
            <w:tcW w:w="807" w:type="dxa"/>
            <w:shd w:val="clear" w:color="auto" w:fill="D5D5FB"/>
            <w:vAlign w:val="center"/>
          </w:tcPr>
          <w:p w:rsidR="00032911" w:rsidRPr="008502D5" w:rsidRDefault="00032911" w:rsidP="008502D5">
            <w:pPr>
              <w:spacing w:line="228" w:lineRule="auto"/>
              <w:jc w:val="center"/>
              <w:rPr>
                <w:ins w:id="1304" w:author="Nili Krausz" w:date="2018-06-26T15:12:00Z"/>
                <w:color w:val="000000" w:themeColor="text1"/>
                <w:sz w:val="16"/>
                <w:szCs w:val="16"/>
              </w:rPr>
            </w:pPr>
            <w:ins w:id="1305" w:author="Nili Krausz" w:date="2018-06-26T15:12:00Z">
              <w:r w:rsidRPr="008502D5">
                <w:rPr>
                  <w:color w:val="000000" w:themeColor="text1"/>
                  <w:sz w:val="16"/>
                  <w:szCs w:val="16"/>
                </w:rPr>
                <w:t>0.98</w:t>
              </w:r>
            </w:ins>
          </w:p>
        </w:tc>
      </w:tr>
      <w:tr w:rsidR="00032911" w:rsidTr="00472794">
        <w:trPr>
          <w:trHeight w:val="320"/>
          <w:jc w:val="center"/>
          <w:ins w:id="1306" w:author="Nili Krausz" w:date="2018-06-26T15:12:00Z"/>
        </w:trPr>
        <w:tc>
          <w:tcPr>
            <w:tcW w:w="1545" w:type="dxa"/>
            <w:shd w:val="clear" w:color="auto" w:fill="D5D5FB"/>
            <w:vAlign w:val="center"/>
          </w:tcPr>
          <w:p w:rsidR="00032911" w:rsidRPr="008502D5" w:rsidRDefault="00032911" w:rsidP="008502D5">
            <w:pPr>
              <w:pStyle w:val="tablecopy"/>
              <w:spacing w:line="228" w:lineRule="auto"/>
              <w:jc w:val="center"/>
              <w:rPr>
                <w:ins w:id="1307" w:author="Nili Krausz" w:date="2018-06-26T15:12:00Z"/>
                <w:color w:val="000000" w:themeColor="text1"/>
              </w:rPr>
            </w:pPr>
            <w:ins w:id="1308" w:author="Nili Krausz" w:date="2018-06-26T15:12:00Z">
              <w:r w:rsidRPr="008502D5">
                <w:rPr>
                  <w:color w:val="000000" w:themeColor="text1"/>
                </w:rPr>
                <w:t>R/L Thigh + Shank</w:t>
              </w:r>
            </w:ins>
          </w:p>
        </w:tc>
        <w:tc>
          <w:tcPr>
            <w:tcW w:w="806" w:type="dxa"/>
            <w:shd w:val="clear" w:color="auto" w:fill="D5D5FB"/>
            <w:vAlign w:val="center"/>
          </w:tcPr>
          <w:p w:rsidR="00032911" w:rsidRPr="008502D5" w:rsidRDefault="00032911" w:rsidP="008502D5">
            <w:pPr>
              <w:pStyle w:val="tablecopy"/>
              <w:spacing w:line="228" w:lineRule="auto"/>
              <w:jc w:val="center"/>
              <w:rPr>
                <w:ins w:id="1309" w:author="Nili Krausz" w:date="2018-06-26T15:12:00Z"/>
                <w:color w:val="000000" w:themeColor="text1"/>
              </w:rPr>
            </w:pPr>
            <w:ins w:id="1310" w:author="Nili Krausz" w:date="2018-06-26T15:12:00Z">
              <w:r w:rsidRPr="008502D5">
                <w:rPr>
                  <w:color w:val="000000" w:themeColor="text1"/>
                </w:rPr>
                <w:t>-7</w:t>
              </w:r>
            </w:ins>
          </w:p>
        </w:tc>
        <w:tc>
          <w:tcPr>
            <w:tcW w:w="806" w:type="dxa"/>
            <w:shd w:val="clear" w:color="auto" w:fill="D5D5FB"/>
            <w:vAlign w:val="center"/>
          </w:tcPr>
          <w:p w:rsidR="00032911" w:rsidRPr="008502D5" w:rsidRDefault="00032911" w:rsidP="008502D5">
            <w:pPr>
              <w:spacing w:line="228" w:lineRule="auto"/>
              <w:jc w:val="center"/>
              <w:rPr>
                <w:ins w:id="1311" w:author="Nili Krausz" w:date="2018-06-26T15:12:00Z"/>
                <w:color w:val="000000" w:themeColor="text1"/>
                <w:sz w:val="16"/>
                <w:szCs w:val="16"/>
              </w:rPr>
            </w:pPr>
            <w:ins w:id="1312" w:author="Nili Krausz" w:date="2018-06-26T15:12:00Z">
              <w:r w:rsidRPr="008502D5">
                <w:rPr>
                  <w:color w:val="000000" w:themeColor="text1"/>
                  <w:sz w:val="16"/>
                  <w:szCs w:val="16"/>
                </w:rPr>
                <w:t>35</w:t>
              </w:r>
            </w:ins>
          </w:p>
        </w:tc>
        <w:tc>
          <w:tcPr>
            <w:tcW w:w="806" w:type="dxa"/>
            <w:shd w:val="clear" w:color="auto" w:fill="D5D5FB"/>
            <w:vAlign w:val="center"/>
          </w:tcPr>
          <w:p w:rsidR="00032911" w:rsidRPr="008502D5" w:rsidRDefault="00032911" w:rsidP="008502D5">
            <w:pPr>
              <w:spacing w:line="228" w:lineRule="auto"/>
              <w:jc w:val="center"/>
              <w:rPr>
                <w:ins w:id="1313" w:author="Nili Krausz" w:date="2018-06-26T15:12:00Z"/>
                <w:color w:val="000000" w:themeColor="text1"/>
                <w:sz w:val="16"/>
                <w:szCs w:val="16"/>
              </w:rPr>
            </w:pPr>
            <w:ins w:id="1314" w:author="Nili Krausz" w:date="2018-06-26T15:12:00Z">
              <w:r w:rsidRPr="008502D5">
                <w:rPr>
                  <w:color w:val="000000" w:themeColor="text1"/>
                  <w:sz w:val="16"/>
                  <w:szCs w:val="16"/>
                </w:rPr>
                <w:t>0</w:t>
              </w:r>
            </w:ins>
          </w:p>
        </w:tc>
        <w:tc>
          <w:tcPr>
            <w:tcW w:w="807" w:type="dxa"/>
            <w:shd w:val="clear" w:color="auto" w:fill="D5D5FB"/>
            <w:vAlign w:val="center"/>
          </w:tcPr>
          <w:p w:rsidR="00032911" w:rsidRPr="008502D5" w:rsidRDefault="00032911" w:rsidP="008502D5">
            <w:pPr>
              <w:spacing w:line="228" w:lineRule="auto"/>
              <w:jc w:val="center"/>
              <w:rPr>
                <w:ins w:id="1315" w:author="Nili Krausz" w:date="2018-06-26T15:12:00Z"/>
                <w:color w:val="000000" w:themeColor="text1"/>
                <w:sz w:val="16"/>
                <w:szCs w:val="16"/>
              </w:rPr>
            </w:pPr>
            <w:ins w:id="1316" w:author="Nili Krausz" w:date="2018-06-26T15:12:00Z">
              <w:r w:rsidRPr="008502D5">
                <w:rPr>
                  <w:color w:val="000000" w:themeColor="text1"/>
                  <w:sz w:val="16"/>
                  <w:szCs w:val="16"/>
                </w:rPr>
                <w:t>0.98</w:t>
              </w:r>
            </w:ins>
          </w:p>
        </w:tc>
      </w:tr>
      <w:tr w:rsidR="00032911" w:rsidTr="00472794">
        <w:trPr>
          <w:trHeight w:val="320"/>
          <w:jc w:val="center"/>
          <w:ins w:id="1317" w:author="Nili Krausz" w:date="2018-06-26T15:12:00Z"/>
        </w:trPr>
        <w:tc>
          <w:tcPr>
            <w:tcW w:w="1545" w:type="dxa"/>
            <w:shd w:val="clear" w:color="auto" w:fill="C3DEB0"/>
            <w:vAlign w:val="center"/>
          </w:tcPr>
          <w:p w:rsidR="00032911" w:rsidRPr="008502D5" w:rsidRDefault="00032911" w:rsidP="008502D5">
            <w:pPr>
              <w:pStyle w:val="tablecopy"/>
              <w:spacing w:line="228" w:lineRule="auto"/>
              <w:jc w:val="center"/>
              <w:rPr>
                <w:ins w:id="1318" w:author="Nili Krausz" w:date="2018-06-26T15:12:00Z"/>
                <w:color w:val="000000" w:themeColor="text1"/>
              </w:rPr>
            </w:pPr>
            <w:ins w:id="1319" w:author="Nili Krausz" w:date="2018-06-26T15:12:00Z">
              <w:r w:rsidRPr="008502D5">
                <w:rPr>
                  <w:color w:val="000000" w:themeColor="text1"/>
                </w:rPr>
                <w:t>Depth only</w:t>
              </w:r>
            </w:ins>
          </w:p>
        </w:tc>
        <w:tc>
          <w:tcPr>
            <w:tcW w:w="806" w:type="dxa"/>
            <w:shd w:val="clear" w:color="auto" w:fill="C3DEB0"/>
            <w:vAlign w:val="center"/>
          </w:tcPr>
          <w:p w:rsidR="00032911" w:rsidRPr="008502D5" w:rsidRDefault="00032911" w:rsidP="008502D5">
            <w:pPr>
              <w:pStyle w:val="tablecopy"/>
              <w:spacing w:line="228" w:lineRule="auto"/>
              <w:jc w:val="center"/>
              <w:rPr>
                <w:ins w:id="1320" w:author="Nili Krausz" w:date="2018-06-26T15:12:00Z"/>
                <w:color w:val="000000" w:themeColor="text1"/>
              </w:rPr>
            </w:pPr>
            <w:ins w:id="1321" w:author="Nili Krausz" w:date="2018-06-26T15:12:00Z">
              <w:r w:rsidRPr="008502D5">
                <w:rPr>
                  <w:color w:val="000000" w:themeColor="text1"/>
                </w:rPr>
                <w:t>-7</w:t>
              </w:r>
            </w:ins>
          </w:p>
        </w:tc>
        <w:tc>
          <w:tcPr>
            <w:tcW w:w="806" w:type="dxa"/>
            <w:shd w:val="clear" w:color="auto" w:fill="C3DEB0"/>
            <w:vAlign w:val="center"/>
          </w:tcPr>
          <w:p w:rsidR="00032911" w:rsidRPr="008502D5" w:rsidRDefault="00032911" w:rsidP="008502D5">
            <w:pPr>
              <w:spacing w:line="228" w:lineRule="auto"/>
              <w:jc w:val="center"/>
              <w:rPr>
                <w:ins w:id="1322" w:author="Nili Krausz" w:date="2018-06-26T15:12:00Z"/>
                <w:color w:val="000000" w:themeColor="text1"/>
                <w:sz w:val="16"/>
                <w:szCs w:val="16"/>
              </w:rPr>
            </w:pPr>
            <w:ins w:id="1323" w:author="Nili Krausz" w:date="2018-06-26T15:12:00Z">
              <w:r w:rsidRPr="008502D5">
                <w:rPr>
                  <w:color w:val="000000" w:themeColor="text1"/>
                  <w:sz w:val="16"/>
                  <w:szCs w:val="16"/>
                </w:rPr>
                <w:t>85</w:t>
              </w:r>
            </w:ins>
          </w:p>
        </w:tc>
        <w:tc>
          <w:tcPr>
            <w:tcW w:w="806" w:type="dxa"/>
            <w:shd w:val="clear" w:color="auto" w:fill="C3DEB0"/>
            <w:vAlign w:val="center"/>
          </w:tcPr>
          <w:p w:rsidR="00032911" w:rsidRPr="008502D5" w:rsidRDefault="00032911" w:rsidP="008502D5">
            <w:pPr>
              <w:spacing w:line="228" w:lineRule="auto"/>
              <w:jc w:val="center"/>
              <w:rPr>
                <w:ins w:id="1324" w:author="Nili Krausz" w:date="2018-06-26T15:12:00Z"/>
                <w:color w:val="000000" w:themeColor="text1"/>
                <w:sz w:val="16"/>
                <w:szCs w:val="16"/>
              </w:rPr>
            </w:pPr>
            <w:ins w:id="1325" w:author="Nili Krausz" w:date="2018-06-26T15:12:00Z">
              <w:r w:rsidRPr="008502D5">
                <w:rPr>
                  <w:color w:val="000000" w:themeColor="text1"/>
                  <w:sz w:val="16"/>
                  <w:szCs w:val="16"/>
                </w:rPr>
                <w:t>0</w:t>
              </w:r>
            </w:ins>
          </w:p>
        </w:tc>
        <w:tc>
          <w:tcPr>
            <w:tcW w:w="807" w:type="dxa"/>
            <w:shd w:val="clear" w:color="auto" w:fill="C3DEB0"/>
            <w:vAlign w:val="center"/>
          </w:tcPr>
          <w:p w:rsidR="00032911" w:rsidRPr="008502D5" w:rsidRDefault="00032911" w:rsidP="008502D5">
            <w:pPr>
              <w:spacing w:line="228" w:lineRule="auto"/>
              <w:jc w:val="center"/>
              <w:rPr>
                <w:ins w:id="1326" w:author="Nili Krausz" w:date="2018-06-26T15:12:00Z"/>
                <w:color w:val="000000" w:themeColor="text1"/>
                <w:sz w:val="16"/>
                <w:szCs w:val="16"/>
              </w:rPr>
            </w:pPr>
            <w:ins w:id="1327" w:author="Nili Krausz" w:date="2018-06-26T15:12:00Z">
              <w:r w:rsidRPr="008502D5">
                <w:rPr>
                  <w:color w:val="000000" w:themeColor="text1"/>
                  <w:sz w:val="16"/>
                  <w:szCs w:val="16"/>
                </w:rPr>
                <w:t>0.94</w:t>
              </w:r>
            </w:ins>
          </w:p>
        </w:tc>
      </w:tr>
      <w:tr w:rsidR="00032911" w:rsidTr="00472794">
        <w:trPr>
          <w:trHeight w:val="320"/>
          <w:jc w:val="center"/>
          <w:ins w:id="1328" w:author="Nili Krausz" w:date="2018-06-26T15:12:00Z"/>
        </w:trPr>
        <w:tc>
          <w:tcPr>
            <w:tcW w:w="1545" w:type="dxa"/>
            <w:shd w:val="clear" w:color="auto" w:fill="FFC5C5"/>
            <w:vAlign w:val="center"/>
          </w:tcPr>
          <w:p w:rsidR="00032911" w:rsidRPr="008502D5" w:rsidRDefault="00032911" w:rsidP="008502D5">
            <w:pPr>
              <w:pStyle w:val="tablecopy"/>
              <w:spacing w:line="228" w:lineRule="auto"/>
              <w:jc w:val="center"/>
              <w:rPr>
                <w:ins w:id="1329" w:author="Nili Krausz" w:date="2018-06-26T15:12:00Z"/>
                <w:color w:val="000000" w:themeColor="text1"/>
              </w:rPr>
            </w:pPr>
            <w:ins w:id="1330" w:author="Nili Krausz" w:date="2018-06-26T15:12:00Z">
              <w:r w:rsidRPr="008502D5">
                <w:rPr>
                  <w:color w:val="000000" w:themeColor="text1"/>
                </w:rPr>
                <w:t>R Thigh + Depth</w:t>
              </w:r>
            </w:ins>
          </w:p>
        </w:tc>
        <w:tc>
          <w:tcPr>
            <w:tcW w:w="806" w:type="dxa"/>
            <w:shd w:val="clear" w:color="auto" w:fill="FFC5C5"/>
            <w:vAlign w:val="center"/>
          </w:tcPr>
          <w:p w:rsidR="00032911" w:rsidRPr="008502D5" w:rsidRDefault="00032911" w:rsidP="008502D5">
            <w:pPr>
              <w:pStyle w:val="tablecopy"/>
              <w:spacing w:line="228" w:lineRule="auto"/>
              <w:jc w:val="center"/>
              <w:rPr>
                <w:ins w:id="1331" w:author="Nili Krausz" w:date="2018-06-26T15:12:00Z"/>
                <w:color w:val="000000" w:themeColor="text1"/>
              </w:rPr>
            </w:pPr>
            <w:ins w:id="1332" w:author="Nili Krausz" w:date="2018-06-26T15:12:00Z">
              <w:r w:rsidRPr="008502D5">
                <w:rPr>
                  <w:color w:val="000000" w:themeColor="text1"/>
                </w:rPr>
                <w:t>-5</w:t>
              </w:r>
            </w:ins>
          </w:p>
        </w:tc>
        <w:tc>
          <w:tcPr>
            <w:tcW w:w="806" w:type="dxa"/>
            <w:shd w:val="clear" w:color="auto" w:fill="FFC5C5"/>
            <w:vAlign w:val="center"/>
          </w:tcPr>
          <w:p w:rsidR="00032911" w:rsidRPr="008502D5" w:rsidRDefault="00032911" w:rsidP="008502D5">
            <w:pPr>
              <w:spacing w:line="228" w:lineRule="auto"/>
              <w:jc w:val="center"/>
              <w:rPr>
                <w:ins w:id="1333" w:author="Nili Krausz" w:date="2018-06-26T15:12:00Z"/>
                <w:color w:val="000000" w:themeColor="text1"/>
                <w:sz w:val="16"/>
                <w:szCs w:val="16"/>
              </w:rPr>
            </w:pPr>
            <w:ins w:id="1334" w:author="Nili Krausz" w:date="2018-06-26T15:12:00Z">
              <w:r w:rsidRPr="008502D5">
                <w:rPr>
                  <w:color w:val="000000" w:themeColor="text1"/>
                  <w:sz w:val="16"/>
                  <w:szCs w:val="16"/>
                </w:rPr>
                <w:t>39</w:t>
              </w:r>
            </w:ins>
          </w:p>
        </w:tc>
        <w:tc>
          <w:tcPr>
            <w:tcW w:w="806" w:type="dxa"/>
            <w:shd w:val="clear" w:color="auto" w:fill="FFC5C5"/>
            <w:vAlign w:val="center"/>
          </w:tcPr>
          <w:p w:rsidR="00032911" w:rsidRPr="008502D5" w:rsidRDefault="00032911" w:rsidP="008502D5">
            <w:pPr>
              <w:spacing w:line="228" w:lineRule="auto"/>
              <w:jc w:val="center"/>
              <w:rPr>
                <w:ins w:id="1335" w:author="Nili Krausz" w:date="2018-06-26T15:12:00Z"/>
                <w:color w:val="000000" w:themeColor="text1"/>
                <w:sz w:val="16"/>
                <w:szCs w:val="16"/>
              </w:rPr>
            </w:pPr>
            <w:ins w:id="1336" w:author="Nili Krausz" w:date="2018-06-26T15:12:00Z">
              <w:r w:rsidRPr="008502D5">
                <w:rPr>
                  <w:color w:val="000000" w:themeColor="text1"/>
                  <w:sz w:val="16"/>
                  <w:szCs w:val="16"/>
                </w:rPr>
                <w:t>0</w:t>
              </w:r>
            </w:ins>
          </w:p>
        </w:tc>
        <w:tc>
          <w:tcPr>
            <w:tcW w:w="807" w:type="dxa"/>
            <w:shd w:val="clear" w:color="auto" w:fill="FFC5C5"/>
            <w:vAlign w:val="center"/>
          </w:tcPr>
          <w:p w:rsidR="00032911" w:rsidRPr="008502D5" w:rsidRDefault="00032911" w:rsidP="008502D5">
            <w:pPr>
              <w:spacing w:line="228" w:lineRule="auto"/>
              <w:jc w:val="center"/>
              <w:rPr>
                <w:ins w:id="1337" w:author="Nili Krausz" w:date="2018-06-26T15:12:00Z"/>
                <w:color w:val="000000" w:themeColor="text1"/>
                <w:sz w:val="16"/>
                <w:szCs w:val="16"/>
              </w:rPr>
            </w:pPr>
            <w:ins w:id="1338" w:author="Nili Krausz" w:date="2018-06-26T15:12:00Z">
              <w:r w:rsidRPr="008502D5">
                <w:rPr>
                  <w:color w:val="000000" w:themeColor="text1"/>
                  <w:sz w:val="16"/>
                  <w:szCs w:val="16"/>
                </w:rPr>
                <w:t>0.92</w:t>
              </w:r>
            </w:ins>
          </w:p>
        </w:tc>
      </w:tr>
    </w:tbl>
    <w:tbl>
      <w:tblPr>
        <w:tblStyle w:val="TableGrid"/>
        <w:tblpPr w:leftFromText="180" w:rightFromText="180" w:vertAnchor="page" w:horzAnchor="margin" w:tblpXSpec="center" w:tblpY="9736"/>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39" w:author="Nili Krausz" w:date="2018-06-19T14:26:00Z">
          <w:tblPr>
            <w:tblStyle w:val="TableGrid"/>
            <w:tblpPr w:leftFromText="180" w:rightFromText="180" w:vertAnchor="page" w:horzAnchor="margin" w:tblpY="8124"/>
            <w:tblW w:w="9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208"/>
        <w:gridCol w:w="1530"/>
        <w:tblGridChange w:id="1340">
          <w:tblGrid>
            <w:gridCol w:w="8385"/>
            <w:gridCol w:w="1407"/>
          </w:tblGrid>
        </w:tblGridChange>
      </w:tblGrid>
      <w:tr w:rsidR="00D36314" w:rsidDel="00A43DBC" w:rsidTr="002B2CD0">
        <w:trPr>
          <w:ins w:id="1341" w:author="Blair Hu" w:date="2018-06-14T14:30:00Z"/>
          <w:del w:id="1342" w:author="Nili Krausz" w:date="2018-06-20T12:07:00Z"/>
        </w:trPr>
        <w:tc>
          <w:tcPr>
            <w:tcW w:w="8208" w:type="dxa"/>
            <w:tcPrChange w:id="1343" w:author="Nili Krausz" w:date="2018-06-19T14:26:00Z">
              <w:tcPr>
                <w:tcW w:w="8385" w:type="dxa"/>
              </w:tcPr>
            </w:tcPrChange>
          </w:tcPr>
          <w:p w:rsidR="00DA768C" w:rsidDel="00A43DBC" w:rsidRDefault="00DA768C">
            <w:pPr>
              <w:spacing w:after="60" w:line="228" w:lineRule="auto"/>
              <w:ind w:firstLine="202"/>
              <w:jc w:val="both"/>
              <w:rPr>
                <w:ins w:id="1344" w:author="Blair Hu" w:date="2018-06-14T14:30:00Z"/>
                <w:del w:id="1345" w:author="Nili Krausz" w:date="2018-06-20T12:07:00Z"/>
              </w:rPr>
              <w:pPrChange w:id="1346" w:author="Nili Krausz" w:date="2018-06-26T13:42:00Z">
                <w:pPr>
                  <w:pStyle w:val="Heading2"/>
                  <w:keepLines/>
                  <w:framePr w:hSpace="180" w:wrap="around" w:vAnchor="page" w:hAnchor="margin" w:xAlign="center" w:y="9736"/>
                  <w:numPr>
                    <w:numId w:val="0"/>
                  </w:numPr>
                  <w:tabs>
                    <w:tab w:val="num" w:pos="360"/>
                  </w:tabs>
                  <w:autoSpaceDE/>
                  <w:autoSpaceDN/>
                  <w:ind w:left="0"/>
                  <w:jc w:val="center"/>
                </w:pPr>
              </w:pPrChange>
            </w:pPr>
            <w:ins w:id="1347" w:author="Blair Hu" w:date="2018-06-14T14:30:00Z">
              <w:del w:id="1348" w:author="Nili Krausz" w:date="2018-06-20T12:07:00Z">
                <w:r w:rsidDel="00A43DBC">
                  <w:rPr>
                    <w:i/>
                    <w:iCs/>
                    <w:noProof/>
                  </w:rPr>
                  <w:drawing>
                    <wp:inline distT="0" distB="0" distL="0" distR="0" wp14:anchorId="35D26301" wp14:editId="632CE5AB">
                      <wp:extent cx="4943475" cy="3068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4943475" cy="3068551"/>
                              </a:xfrm>
                              <a:prstGeom prst="rect">
                                <a:avLst/>
                              </a:prstGeom>
                            </pic:spPr>
                          </pic:pic>
                        </a:graphicData>
                      </a:graphic>
                    </wp:inline>
                  </w:drawing>
                </w:r>
              </w:del>
            </w:ins>
          </w:p>
        </w:tc>
        <w:tc>
          <w:tcPr>
            <w:tcW w:w="1530" w:type="dxa"/>
            <w:tcPrChange w:id="1349" w:author="Nili Krausz" w:date="2018-06-19T14:26:00Z">
              <w:tcPr>
                <w:tcW w:w="1407" w:type="dxa"/>
              </w:tcPr>
            </w:tcPrChange>
          </w:tcPr>
          <w:p w:rsidR="00DA768C" w:rsidDel="00A43DBC" w:rsidRDefault="00DA768C">
            <w:pPr>
              <w:spacing w:after="60" w:line="228" w:lineRule="auto"/>
              <w:ind w:firstLine="202"/>
              <w:jc w:val="both"/>
              <w:rPr>
                <w:ins w:id="1350" w:author="Blair Hu" w:date="2018-06-14T14:30:00Z"/>
                <w:del w:id="1351" w:author="Nili Krausz" w:date="2018-06-20T12:07:00Z"/>
                <w:rFonts w:eastAsia="SimSun"/>
                <w:noProof/>
                <w:sz w:val="16"/>
                <w:szCs w:val="16"/>
              </w:rPr>
              <w:pPrChange w:id="1352" w:author="Nili Krausz" w:date="2018-06-26T13:42:00Z">
                <w:pPr>
                  <w:pStyle w:val="Caption"/>
                  <w:framePr w:hSpace="180" w:wrap="around" w:vAnchor="page" w:hAnchor="margin" w:xAlign="center" w:y="9736"/>
                </w:pPr>
              </w:pPrChange>
            </w:pPr>
          </w:p>
          <w:p w:rsidR="00DA768C" w:rsidDel="00A43DBC" w:rsidRDefault="00DA768C">
            <w:pPr>
              <w:spacing w:after="60" w:line="228" w:lineRule="auto"/>
              <w:ind w:firstLine="202"/>
              <w:jc w:val="both"/>
              <w:rPr>
                <w:ins w:id="1353" w:author="Blair Hu" w:date="2018-06-14T14:30:00Z"/>
                <w:del w:id="1354" w:author="Nili Krausz" w:date="2018-06-20T12:07:00Z"/>
                <w:rFonts w:eastAsia="SimSun"/>
                <w:noProof/>
                <w:sz w:val="16"/>
                <w:szCs w:val="16"/>
              </w:rPr>
              <w:pPrChange w:id="1355" w:author="Nili Krausz" w:date="2018-06-26T13:42:00Z">
                <w:pPr>
                  <w:pStyle w:val="Caption"/>
                  <w:framePr w:hSpace="180" w:wrap="around" w:vAnchor="page" w:hAnchor="margin" w:xAlign="center" w:y="9736"/>
                </w:pPr>
              </w:pPrChange>
            </w:pPr>
          </w:p>
          <w:p w:rsidR="00D36314" w:rsidDel="00A43DBC" w:rsidRDefault="00D36314">
            <w:pPr>
              <w:spacing w:after="60" w:line="228" w:lineRule="auto"/>
              <w:ind w:firstLine="202"/>
              <w:jc w:val="both"/>
              <w:rPr>
                <w:ins w:id="1356" w:author="Blair Hu" w:date="2018-06-14T14:34:00Z"/>
                <w:del w:id="1357" w:author="Nili Krausz" w:date="2018-06-20T12:07:00Z"/>
                <w:rFonts w:eastAsia="SimSun"/>
                <w:noProof/>
                <w:sz w:val="16"/>
                <w:szCs w:val="16"/>
              </w:rPr>
              <w:pPrChange w:id="1358" w:author="Nili Krausz" w:date="2018-06-26T13:42:00Z">
                <w:pPr>
                  <w:pStyle w:val="Caption"/>
                  <w:framePr w:hSpace="180" w:wrap="around" w:vAnchor="page" w:hAnchor="margin" w:xAlign="center" w:y="9736"/>
                </w:pPr>
              </w:pPrChange>
            </w:pPr>
          </w:p>
          <w:p w:rsidR="00D36314" w:rsidDel="00A43DBC" w:rsidRDefault="00D36314">
            <w:pPr>
              <w:spacing w:after="60" w:line="228" w:lineRule="auto"/>
              <w:ind w:firstLine="202"/>
              <w:jc w:val="both"/>
              <w:rPr>
                <w:ins w:id="1359" w:author="Blair Hu" w:date="2018-06-14T14:34:00Z"/>
                <w:del w:id="1360" w:author="Nili Krausz" w:date="2018-06-20T12:07:00Z"/>
                <w:rFonts w:eastAsia="SimSun"/>
                <w:noProof/>
                <w:sz w:val="16"/>
                <w:szCs w:val="16"/>
              </w:rPr>
              <w:pPrChange w:id="1361" w:author="Nili Krausz" w:date="2018-06-26T13:42:00Z">
                <w:pPr>
                  <w:pStyle w:val="Caption"/>
                  <w:framePr w:hSpace="180" w:wrap="around" w:vAnchor="page" w:hAnchor="margin" w:xAlign="center" w:y="9736"/>
                </w:pPr>
              </w:pPrChange>
            </w:pPr>
          </w:p>
          <w:p w:rsidR="00DA768C" w:rsidRPr="00D94744" w:rsidDel="00A43DBC" w:rsidRDefault="00DA768C">
            <w:pPr>
              <w:spacing w:after="60" w:line="228" w:lineRule="auto"/>
              <w:ind w:firstLine="202"/>
              <w:jc w:val="both"/>
              <w:rPr>
                <w:ins w:id="1362" w:author="Blair Hu" w:date="2018-06-14T14:30:00Z"/>
                <w:del w:id="1363" w:author="Nili Krausz" w:date="2018-06-20T12:07:00Z"/>
                <w:rFonts w:eastAsia="SimSun"/>
                <w:noProof/>
                <w:sz w:val="16"/>
                <w:szCs w:val="16"/>
              </w:rPr>
              <w:pPrChange w:id="1364" w:author="Nili Krausz" w:date="2018-06-26T13:42:00Z">
                <w:pPr>
                  <w:pStyle w:val="Caption"/>
                  <w:framePr w:hSpace="180" w:wrap="around" w:vAnchor="page" w:hAnchor="margin" w:xAlign="center" w:y="9736"/>
                </w:pPr>
              </w:pPrChange>
            </w:pPr>
            <w:ins w:id="1365" w:author="Blair Hu" w:date="2018-06-14T14:30:00Z">
              <w:del w:id="1366" w:author="Nili Krausz" w:date="2018-06-20T12:07:00Z">
                <w:r w:rsidRPr="00493FD2" w:rsidDel="00A43DBC">
                  <w:rPr>
                    <w:rFonts w:eastAsia="SimSun"/>
                    <w:b/>
                    <w:noProof/>
                    <w:sz w:val="16"/>
                    <w:szCs w:val="16"/>
                  </w:rPr>
                  <w:delText xml:space="preserve">Figure </w:delText>
                </w:r>
                <w:r w:rsidRPr="00DA768C" w:rsidDel="00A43DBC">
                  <w:rPr>
                    <w:rFonts w:eastAsia="SimSun"/>
                    <w:b/>
                    <w:noProof/>
                    <w:sz w:val="16"/>
                    <w:szCs w:val="16"/>
                  </w:rPr>
                  <w:fldChar w:fldCharType="begin"/>
                </w:r>
                <w:r w:rsidRPr="00DA768C" w:rsidDel="00A43DBC">
                  <w:rPr>
                    <w:rFonts w:eastAsia="SimSun"/>
                    <w:b/>
                    <w:noProof/>
                    <w:sz w:val="16"/>
                    <w:szCs w:val="16"/>
                    <w:rPrChange w:id="1367" w:author="Blair Hu" w:date="2018-06-14T14:31:00Z">
                      <w:rPr>
                        <w:rFonts w:eastAsia="SimSun"/>
                        <w:b w:val="0"/>
                        <w:bCs w:val="0"/>
                        <w:noProof/>
                        <w:sz w:val="16"/>
                        <w:szCs w:val="16"/>
                      </w:rPr>
                    </w:rPrChange>
                  </w:rPr>
                  <w:delInstrText xml:space="preserve"> SEQ Figure \* ARABIC </w:delInstrText>
                </w:r>
                <w:r w:rsidRPr="00DA768C" w:rsidDel="00A43DBC">
                  <w:rPr>
                    <w:rFonts w:eastAsia="SimSun"/>
                    <w:b/>
                    <w:noProof/>
                    <w:sz w:val="16"/>
                    <w:szCs w:val="16"/>
                    <w:rPrChange w:id="1368" w:author="Blair Hu" w:date="2018-06-14T14:31:00Z">
                      <w:rPr>
                        <w:rFonts w:eastAsia="SimSun"/>
                        <w:b w:val="0"/>
                        <w:bCs w:val="0"/>
                        <w:noProof/>
                        <w:sz w:val="16"/>
                        <w:szCs w:val="16"/>
                      </w:rPr>
                    </w:rPrChange>
                  </w:rPr>
                  <w:fldChar w:fldCharType="separate"/>
                </w:r>
                <w:r w:rsidRPr="00DA768C" w:rsidDel="00A43DBC">
                  <w:rPr>
                    <w:rFonts w:eastAsia="SimSun"/>
                    <w:b/>
                    <w:noProof/>
                    <w:sz w:val="16"/>
                    <w:szCs w:val="16"/>
                    <w:rPrChange w:id="1369" w:author="Blair Hu" w:date="2018-06-14T14:31:00Z">
                      <w:rPr>
                        <w:rFonts w:eastAsia="SimSun"/>
                        <w:b w:val="0"/>
                        <w:bCs w:val="0"/>
                        <w:noProof/>
                        <w:sz w:val="16"/>
                        <w:szCs w:val="16"/>
                      </w:rPr>
                    </w:rPrChange>
                  </w:rPr>
                  <w:delText>2</w:delText>
                </w:r>
                <w:r w:rsidRPr="00DA768C" w:rsidDel="00A43DBC">
                  <w:rPr>
                    <w:rFonts w:eastAsia="SimSun"/>
                    <w:b/>
                    <w:noProof/>
                    <w:sz w:val="16"/>
                    <w:szCs w:val="16"/>
                    <w:rPrChange w:id="1370" w:author="Blair Hu" w:date="2018-06-14T14:31:00Z">
                      <w:rPr>
                        <w:rFonts w:eastAsia="SimSun"/>
                        <w:b w:val="0"/>
                        <w:bCs w:val="0"/>
                        <w:noProof/>
                        <w:sz w:val="16"/>
                        <w:szCs w:val="16"/>
                      </w:rPr>
                    </w:rPrChange>
                  </w:rPr>
                  <w:fldChar w:fldCharType="end"/>
                </w:r>
                <w:r w:rsidRPr="00493FD2" w:rsidDel="00A43DBC">
                  <w:rPr>
                    <w:rFonts w:eastAsia="SimSun"/>
                    <w:b/>
                    <w:noProof/>
                    <w:sz w:val="16"/>
                    <w:szCs w:val="16"/>
                  </w:rPr>
                  <w:delText>.</w:delText>
                </w:r>
                <w:r w:rsidRPr="00D94744" w:rsidDel="00A43DBC">
                  <w:rPr>
                    <w:rFonts w:eastAsia="SimSun"/>
                    <w:noProof/>
                    <w:sz w:val="16"/>
                    <w:szCs w:val="16"/>
                  </w:rPr>
                  <w:delText xml:space="preserve"> </w:delText>
                </w:r>
                <w:r w:rsidDel="00A43DBC">
                  <w:rPr>
                    <w:rFonts w:eastAsia="SimSun"/>
                    <w:noProof/>
                    <w:sz w:val="16"/>
                    <w:szCs w:val="16"/>
                  </w:rPr>
                  <w:delText>Depth</w:delText>
                </w:r>
              </w:del>
            </w:ins>
            <w:ins w:id="1371" w:author="Blair Hu" w:date="2018-06-14T14:31:00Z">
              <w:del w:id="1372" w:author="Nili Krausz" w:date="2018-06-20T12:07:00Z">
                <w:r w:rsidDel="00A43DBC">
                  <w:rPr>
                    <w:rFonts w:eastAsia="SimSun"/>
                    <w:noProof/>
                    <w:sz w:val="16"/>
                    <w:szCs w:val="16"/>
                  </w:rPr>
                  <w:delText xml:space="preserve"> sensor</w:delText>
                </w:r>
              </w:del>
            </w:ins>
            <w:ins w:id="1373" w:author="Blair Hu" w:date="2018-06-14T14:30:00Z">
              <w:del w:id="1374" w:author="Nili Krausz" w:date="2018-06-20T12:07:00Z">
                <w:r w:rsidDel="00A43DBC">
                  <w:rPr>
                    <w:rFonts w:eastAsia="SimSun"/>
                    <w:noProof/>
                    <w:sz w:val="16"/>
                    <w:szCs w:val="16"/>
                  </w:rPr>
                  <w:delText xml:space="preserve"> pre-processing</w:delText>
                </w:r>
              </w:del>
              <w:del w:id="1375" w:author="Nili Krausz" w:date="2018-06-19T14:25:00Z">
                <w:r w:rsidDel="002B2CD0">
                  <w:rPr>
                    <w:rFonts w:eastAsia="SimSun"/>
                    <w:noProof/>
                    <w:sz w:val="16"/>
                    <w:szCs w:val="16"/>
                  </w:rPr>
                  <w:delText xml:space="preserve"> </w:delText>
                </w:r>
              </w:del>
              <w:del w:id="1376" w:author="Nili Krausz" w:date="2018-06-20T12:07:00Z">
                <w:r w:rsidDel="00A43DBC">
                  <w:rPr>
                    <w:rFonts w:eastAsia="SimSun"/>
                    <w:noProof/>
                    <w:sz w:val="16"/>
                    <w:szCs w:val="16"/>
                  </w:rPr>
                  <w:delText>flowchart. The raw depth data and 2D projection were used to produce an estimate of the ground angle (</w:delText>
                </w:r>
                <w:r w:rsidRPr="00D5434E" w:rsidDel="00A43DBC">
                  <w:rPr>
                    <w:rFonts w:eastAsia="SimSun"/>
                    <w:noProof/>
                    <w:sz w:val="16"/>
                    <w:szCs w:val="16"/>
                  </w:rPr>
                  <w:delText>θ</w:delText>
                </w:r>
                <w:r w:rsidDel="00A43DBC">
                  <w:rPr>
                    <w:rFonts w:eastAsia="SimSun"/>
                    <w:noProof/>
                    <w:sz w:val="16"/>
                    <w:szCs w:val="16"/>
                  </w:rPr>
                  <w:delText>) and shank angle (</w:delText>
                </w:r>
                <w:r w:rsidRPr="00D5434E" w:rsidDel="00A43DBC">
                  <w:rPr>
                    <w:rFonts w:eastAsia="SimSun"/>
                    <w:noProof/>
                    <w:sz w:val="16"/>
                    <w:szCs w:val="16"/>
                  </w:rPr>
                  <w:delText>φ</w:delText>
                </w:r>
                <w:r w:rsidDel="00A43DBC">
                  <w:rPr>
                    <w:rFonts w:eastAsia="SimSun"/>
                    <w:noProof/>
                    <w:sz w:val="16"/>
                    <w:szCs w:val="16"/>
                  </w:rPr>
                  <w:delText>) to estimate the right toe off and left heel contact</w:delText>
                </w:r>
              </w:del>
            </w:ins>
            <w:ins w:id="1377" w:author="Blair Hu" w:date="2018-06-14T16:02:00Z">
              <w:del w:id="1378" w:author="Nili Krausz" w:date="2018-06-20T12:07:00Z">
                <w:r w:rsidR="00883104" w:rsidDel="00A43DBC">
                  <w:rPr>
                    <w:rFonts w:eastAsia="SimSun"/>
                    <w:noProof/>
                    <w:sz w:val="16"/>
                    <w:szCs w:val="16"/>
                  </w:rPr>
                  <w:delText xml:space="preserve"> events</w:delText>
                </w:r>
              </w:del>
            </w:ins>
            <w:ins w:id="1379" w:author="Blair Hu" w:date="2018-06-14T14:30:00Z">
              <w:del w:id="1380" w:author="Nili Krausz" w:date="2018-06-20T12:07:00Z">
                <w:r w:rsidDel="00A43DBC">
                  <w:rPr>
                    <w:rFonts w:eastAsia="SimSun"/>
                    <w:noProof/>
                    <w:sz w:val="16"/>
                    <w:szCs w:val="16"/>
                  </w:rPr>
                  <w:delText>, respectively.</w:delText>
                </w:r>
              </w:del>
            </w:ins>
          </w:p>
          <w:p w:rsidR="00DA768C" w:rsidDel="00A43DBC" w:rsidRDefault="00DA768C">
            <w:pPr>
              <w:spacing w:after="60" w:line="228" w:lineRule="auto"/>
              <w:ind w:firstLine="202"/>
              <w:jc w:val="both"/>
              <w:rPr>
                <w:ins w:id="1381" w:author="Blair Hu" w:date="2018-06-14T14:30:00Z"/>
                <w:del w:id="1382" w:author="Nili Krausz" w:date="2018-06-20T12:07:00Z"/>
              </w:rPr>
              <w:pPrChange w:id="1383" w:author="Nili Krausz" w:date="2018-06-26T13:42:00Z">
                <w:pPr>
                  <w:pStyle w:val="Heading2"/>
                  <w:keepLines/>
                  <w:framePr w:hSpace="180" w:wrap="around" w:vAnchor="page" w:hAnchor="margin" w:xAlign="center" w:y="9736"/>
                  <w:numPr>
                    <w:numId w:val="0"/>
                  </w:numPr>
                  <w:tabs>
                    <w:tab w:val="num" w:pos="360"/>
                  </w:tabs>
                  <w:autoSpaceDE/>
                  <w:autoSpaceDN/>
                  <w:ind w:left="0"/>
                  <w:jc w:val="center"/>
                </w:pPr>
              </w:pPrChange>
            </w:pPr>
          </w:p>
        </w:tc>
      </w:tr>
    </w:tbl>
    <w:tbl>
      <w:tblPr>
        <w:tblStyle w:val="TableGrid"/>
        <w:tblpPr w:leftFromText="187" w:rightFromText="187" w:horzAnchor="margin" w:tblpX="108" w:tblpYSpec="top"/>
        <w:tblOverlap w:val="never"/>
        <w:tblW w:w="4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384" w:author="Blair Hu" w:date="2018-06-26T15:36:00Z">
          <w:tblPr>
            <w:tblStyle w:val="TableGrid"/>
            <w:tblpPr w:leftFromText="187" w:rightFromText="187" w:horzAnchor="margin" w:tblpYSpec="top"/>
            <w:tblOverlap w:val="never"/>
            <w:tblW w:w="5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4860"/>
        <w:tblGridChange w:id="1385">
          <w:tblGrid>
            <w:gridCol w:w="5058"/>
          </w:tblGrid>
        </w:tblGridChange>
      </w:tblGrid>
      <w:tr w:rsidR="006D4046" w:rsidTr="004F0C53">
        <w:trPr>
          <w:trHeight w:val="144"/>
          <w:ins w:id="1386" w:author="Nili Krausz" w:date="2018-06-26T13:45:00Z"/>
          <w:trPrChange w:id="1387" w:author="Blair Hu" w:date="2018-06-26T15:36:00Z">
            <w:trPr>
              <w:trHeight w:val="144"/>
            </w:trPr>
          </w:trPrChange>
        </w:trPr>
        <w:tc>
          <w:tcPr>
            <w:tcW w:w="4860" w:type="dxa"/>
            <w:tcPrChange w:id="1388" w:author="Blair Hu" w:date="2018-06-26T15:36:00Z">
              <w:tcPr>
                <w:tcW w:w="5058" w:type="dxa"/>
              </w:tcPr>
            </w:tcPrChange>
          </w:tcPr>
          <w:p w:rsidR="006D4046" w:rsidRDefault="006D4046">
            <w:pPr>
              <w:pStyle w:val="Caption"/>
              <w:spacing w:after="40"/>
              <w:ind w:left="-22" w:right="163" w:hanging="111"/>
              <w:jc w:val="center"/>
              <w:rPr>
                <w:ins w:id="1389" w:author="Nili Krausz" w:date="2018-06-26T13:45:00Z"/>
                <w:rFonts w:eastAsia="SimSun"/>
                <w:b w:val="0"/>
                <w:bCs w:val="0"/>
                <w:noProof/>
                <w:color w:val="auto"/>
                <w:sz w:val="16"/>
                <w:szCs w:val="16"/>
              </w:rPr>
              <w:pPrChange w:id="1390" w:author="Blair Hu" w:date="2018-06-26T15:38:00Z">
                <w:pPr>
                  <w:pStyle w:val="Caption"/>
                  <w:framePr w:hSpace="187" w:wrap="around" w:hAnchor="margin" w:x="108" w:yAlign="top"/>
                  <w:spacing w:after="0"/>
                  <w:ind w:right="163" w:hanging="111"/>
                  <w:suppressOverlap/>
                  <w:jc w:val="center"/>
                </w:pPr>
              </w:pPrChange>
            </w:pPr>
            <w:ins w:id="1391" w:author="Nili Krausz" w:date="2018-06-26T13:45:00Z">
              <w:r w:rsidRPr="009C7E15">
                <w:rPr>
                  <w:noProof/>
                </w:rPr>
                <w:drawing>
                  <wp:inline distT="0" distB="0" distL="0" distR="0" wp14:anchorId="2E957C21" wp14:editId="37C7DBA6">
                    <wp:extent cx="3098042" cy="2353173"/>
                    <wp:effectExtent l="0" t="0" r="0" b="9525"/>
                    <wp:docPr id="1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4">
                              <a:extLst>
                                <a:ext uri="{28A0092B-C50C-407E-A947-70E740481C1C}">
                                  <a14:useLocalDpi xmlns:a14="http://schemas.microsoft.com/office/drawing/2010/main" val="0"/>
                                </a:ext>
                              </a:extLst>
                            </a:blip>
                            <a:srcRect l="1915" t="1654" r="1703" b="2233"/>
                            <a:stretch/>
                          </pic:blipFill>
                          <pic:spPr bwMode="auto">
                            <a:xfrm>
                              <a:off x="0" y="0"/>
                              <a:ext cx="3098042" cy="23531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6D4046" w:rsidTr="004F0C53">
        <w:trPr>
          <w:trHeight w:val="144"/>
          <w:ins w:id="1392" w:author="Nili Krausz" w:date="2018-06-26T13:45:00Z"/>
          <w:trPrChange w:id="1393" w:author="Blair Hu" w:date="2018-06-26T15:36:00Z">
            <w:trPr>
              <w:trHeight w:val="144"/>
            </w:trPr>
          </w:trPrChange>
        </w:trPr>
        <w:tc>
          <w:tcPr>
            <w:tcW w:w="4860" w:type="dxa"/>
            <w:tcPrChange w:id="1394" w:author="Blair Hu" w:date="2018-06-26T15:36:00Z">
              <w:tcPr>
                <w:tcW w:w="5058" w:type="dxa"/>
              </w:tcPr>
            </w:tcPrChange>
          </w:tcPr>
          <w:p w:rsidR="006D4046" w:rsidRDefault="006D4046">
            <w:pPr>
              <w:pStyle w:val="Caption"/>
              <w:spacing w:after="60"/>
              <w:ind w:left="-115" w:right="-14"/>
              <w:jc w:val="both"/>
              <w:rPr>
                <w:ins w:id="1395" w:author="Nili Krausz" w:date="2018-06-26T13:45:00Z"/>
                <w:rFonts w:eastAsia="SimSun"/>
                <w:b w:val="0"/>
                <w:bCs w:val="0"/>
                <w:noProof/>
                <w:color w:val="auto"/>
                <w:sz w:val="16"/>
                <w:szCs w:val="16"/>
              </w:rPr>
              <w:pPrChange w:id="1396" w:author="Blair Hu" w:date="2018-06-26T15:37:00Z">
                <w:pPr>
                  <w:pStyle w:val="Caption"/>
                  <w:framePr w:hSpace="187" w:wrap="around" w:hAnchor="margin" w:x="108" w:yAlign="top"/>
                  <w:spacing w:after="0"/>
                  <w:ind w:left="-111" w:right="163"/>
                  <w:suppressOverlap/>
                  <w:jc w:val="both"/>
                </w:pPr>
              </w:pPrChange>
            </w:pPr>
            <w:ins w:id="1397" w:author="Nili Krausz" w:date="2018-06-26T13:45:00Z">
              <w:r w:rsidRPr="00B44240">
                <w:rPr>
                  <w:rFonts w:eastAsia="SimSun"/>
                  <w:bCs w:val="0"/>
                  <w:noProof/>
                  <w:color w:val="auto"/>
                  <w:sz w:val="16"/>
                  <w:szCs w:val="16"/>
                </w:rPr>
                <w:t>Figure 5.</w:t>
              </w:r>
              <w:r w:rsidRPr="00D94744">
                <w:rPr>
                  <w:rFonts w:eastAsia="SimSun"/>
                  <w:b w:val="0"/>
                  <w:bCs w:val="0"/>
                  <w:noProof/>
                  <w:color w:val="auto"/>
                  <w:sz w:val="16"/>
                  <w:szCs w:val="16"/>
                </w:rPr>
                <w:t xml:space="preserve"> </w:t>
              </w:r>
              <w:r>
                <w:rPr>
                  <w:rFonts w:eastAsia="SimSun"/>
                  <w:b w:val="0"/>
                  <w:bCs w:val="0"/>
                  <w:noProof/>
                  <w:color w:val="auto"/>
                  <w:sz w:val="16"/>
                  <w:szCs w:val="16"/>
                </w:rPr>
                <w:t>Gait event prediction. The solid colored traces represent the probabilities of detecting a) LHC and b) RTO. The shaded regions represent the range of possible windows for detecting a gait event using the R Thigh IMU only (IMU), depth sensor only (DEPTH), or both (FUSED). The tick marks represent the final predictions for LHC (filled) and RTO (empty).</w:t>
              </w:r>
            </w:ins>
          </w:p>
        </w:tc>
      </w:tr>
    </w:tbl>
    <w:p w:rsidR="006D0160" w:rsidDel="00A43DBC" w:rsidRDefault="006D0160">
      <w:pPr>
        <w:spacing w:after="60"/>
        <w:jc w:val="both"/>
        <w:rPr>
          <w:ins w:id="1398" w:author="Blair Hu" w:date="2018-06-15T10:48:00Z"/>
          <w:del w:id="1399" w:author="Nili Krausz" w:date="2018-06-20T12:18:00Z"/>
        </w:rPr>
        <w:pPrChange w:id="1400" w:author="Nili Krausz" w:date="2018-06-20T14:04:00Z">
          <w:pPr>
            <w:spacing w:before="120" w:after="60"/>
            <w:ind w:firstLine="202"/>
            <w:jc w:val="both"/>
          </w:pPr>
        </w:pPrChange>
      </w:pPr>
    </w:p>
    <w:p w:rsidR="00405D69" w:rsidDel="00B40B06" w:rsidRDefault="00955879">
      <w:pPr>
        <w:spacing w:after="60"/>
        <w:jc w:val="both"/>
        <w:rPr>
          <w:del w:id="1401" w:author="Nili Krausz" w:date="2018-06-20T14:56:00Z"/>
        </w:rPr>
        <w:pPrChange w:id="1402" w:author="Nili Krausz" w:date="2018-06-20T14:04:00Z">
          <w:pPr>
            <w:spacing w:before="120" w:after="60"/>
            <w:ind w:firstLine="202"/>
            <w:jc w:val="both"/>
          </w:pPr>
        </w:pPrChange>
      </w:pPr>
      <w:del w:id="1403" w:author="Nili Krausz" w:date="2018-06-20T14:56:00Z">
        <w:r w:rsidDel="00B40B06">
          <w:delText>W</w:delText>
        </w:r>
        <w:r w:rsidR="00405D69" w:rsidDel="00B40B06">
          <w:delText xml:space="preserve">e computed the mean and standard deviation of the residuals between our predicted events and the ground truth. </w:delText>
        </w:r>
      </w:del>
    </w:p>
    <w:p w:rsidR="00091F4F" w:rsidDel="00B40B06" w:rsidRDefault="00091F4F">
      <w:pPr>
        <w:spacing w:after="60"/>
        <w:ind w:firstLine="202"/>
        <w:jc w:val="both"/>
        <w:rPr>
          <w:del w:id="1404" w:author="Nili Krausz" w:date="2018-06-20T14:56:00Z"/>
        </w:rPr>
        <w:pPrChange w:id="1405" w:author="Nili Krausz" w:date="2018-06-20T14:04:00Z">
          <w:pPr>
            <w:spacing w:before="120" w:after="60"/>
            <w:ind w:firstLine="202"/>
            <w:jc w:val="both"/>
          </w:pPr>
        </w:pPrChange>
      </w:pPr>
    </w:p>
    <w:p w:rsidR="00091F4F" w:rsidDel="00A43DBC" w:rsidRDefault="00F951EF">
      <w:pPr>
        <w:pStyle w:val="tablehead"/>
        <w:spacing w:before="0" w:after="60"/>
        <w:rPr>
          <w:ins w:id="1406" w:author="Blair Hu" w:date="2018-06-15T09:27:00Z"/>
          <w:del w:id="1407" w:author="Nili Krausz" w:date="2018-06-20T12:08:00Z"/>
        </w:rPr>
        <w:pPrChange w:id="1408" w:author="Nili Krausz" w:date="2018-06-20T14:04:00Z">
          <w:pPr>
            <w:pStyle w:val="tablehead"/>
          </w:pPr>
        </w:pPrChange>
      </w:pPr>
      <w:ins w:id="1409" w:author="Blair Hu" w:date="2018-06-15T11:46:00Z">
        <w:del w:id="1410" w:author="Nili Krausz" w:date="2018-06-20T12:08:00Z">
          <w:r w:rsidDel="00A43DBC">
            <w:delText xml:space="preserve">Accuracy </w:delText>
          </w:r>
        </w:del>
      </w:ins>
      <w:del w:id="1411" w:author="Nili Krausz" w:date="2018-06-20T12:08:00Z">
        <w:r w:rsidR="00091F4F" w:rsidDel="00A43DBC">
          <w:delText>Residuals of LHC Predictions</w:delText>
        </w:r>
      </w:del>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9133D9" w:rsidDel="00A43DBC" w:rsidTr="00233077">
        <w:trPr>
          <w:cantSplit/>
          <w:trHeight w:val="240"/>
          <w:tblHeader/>
          <w:jc w:val="center"/>
          <w:ins w:id="1412" w:author="Blair Hu" w:date="2018-06-15T09:27:00Z"/>
          <w:del w:id="1413" w:author="Nili Krausz" w:date="2018-06-20T12:08:00Z"/>
        </w:trPr>
        <w:tc>
          <w:tcPr>
            <w:tcW w:w="1527" w:type="dxa"/>
            <w:vMerge w:val="restart"/>
            <w:tcBorders>
              <w:top w:val="nil"/>
              <w:left w:val="nil"/>
            </w:tcBorders>
            <w:vAlign w:val="center"/>
          </w:tcPr>
          <w:p w:rsidR="009133D9" w:rsidDel="00A43DBC" w:rsidRDefault="009133D9">
            <w:pPr>
              <w:pStyle w:val="tablecolhead"/>
              <w:spacing w:after="60"/>
              <w:rPr>
                <w:ins w:id="1414" w:author="Blair Hu" w:date="2018-06-15T09:27:00Z"/>
                <w:del w:id="1415" w:author="Nili Krausz" w:date="2018-06-20T12:08:00Z"/>
              </w:rPr>
              <w:pPrChange w:id="1416" w:author="Nili Krausz" w:date="2018-06-20T14:04:00Z">
                <w:pPr>
                  <w:pStyle w:val="tablecolhead"/>
                </w:pPr>
              </w:pPrChange>
            </w:pPr>
          </w:p>
        </w:tc>
        <w:tc>
          <w:tcPr>
            <w:tcW w:w="3333" w:type="dxa"/>
            <w:gridSpan w:val="4"/>
            <w:vAlign w:val="center"/>
          </w:tcPr>
          <w:p w:rsidR="009133D9" w:rsidDel="00A43DBC" w:rsidRDefault="009133D9">
            <w:pPr>
              <w:pStyle w:val="tablecolhead"/>
              <w:spacing w:after="60"/>
              <w:rPr>
                <w:ins w:id="1417" w:author="Blair Hu" w:date="2018-06-15T09:27:00Z"/>
                <w:del w:id="1418" w:author="Nili Krausz" w:date="2018-06-20T12:08:00Z"/>
              </w:rPr>
              <w:pPrChange w:id="1419" w:author="Nili Krausz" w:date="2018-06-20T14:04:00Z">
                <w:pPr>
                  <w:pStyle w:val="tablecolhead"/>
                </w:pPr>
              </w:pPrChange>
            </w:pPr>
            <w:ins w:id="1420" w:author="Blair Hu" w:date="2018-06-15T09:27:00Z">
              <w:del w:id="1421" w:author="Nili Krausz" w:date="2018-06-20T12:08:00Z">
                <w:r w:rsidDel="00A43DBC">
                  <w:delText>Number of steps = 57</w:delText>
                </w:r>
              </w:del>
            </w:ins>
          </w:p>
        </w:tc>
      </w:tr>
      <w:tr w:rsidR="009133D9" w:rsidDel="00A43DBC" w:rsidTr="00233077">
        <w:trPr>
          <w:cantSplit/>
          <w:trHeight w:val="240"/>
          <w:tblHeader/>
          <w:jc w:val="center"/>
          <w:ins w:id="1422" w:author="Blair Hu" w:date="2018-06-15T09:27:00Z"/>
          <w:del w:id="1423" w:author="Nili Krausz" w:date="2018-06-20T12:08:00Z"/>
        </w:trPr>
        <w:tc>
          <w:tcPr>
            <w:tcW w:w="1527" w:type="dxa"/>
            <w:vMerge/>
            <w:tcBorders>
              <w:left w:val="nil"/>
            </w:tcBorders>
          </w:tcPr>
          <w:p w:rsidR="009133D9" w:rsidDel="00A43DBC" w:rsidRDefault="009133D9">
            <w:pPr>
              <w:spacing w:after="60"/>
              <w:rPr>
                <w:ins w:id="1424" w:author="Blair Hu" w:date="2018-06-15T09:27:00Z"/>
                <w:del w:id="1425" w:author="Nili Krausz" w:date="2018-06-20T12:08:00Z"/>
                <w:sz w:val="16"/>
                <w:szCs w:val="16"/>
              </w:rPr>
              <w:pPrChange w:id="1426" w:author="Nili Krausz" w:date="2018-06-20T14:04:00Z">
                <w:pPr/>
              </w:pPrChange>
            </w:pPr>
          </w:p>
        </w:tc>
        <w:tc>
          <w:tcPr>
            <w:tcW w:w="833" w:type="dxa"/>
            <w:vAlign w:val="center"/>
          </w:tcPr>
          <w:p w:rsidR="009133D9" w:rsidDel="00A43DBC" w:rsidRDefault="009133D9">
            <w:pPr>
              <w:pStyle w:val="tablecolsubhead"/>
              <w:spacing w:after="60"/>
              <w:rPr>
                <w:ins w:id="1427" w:author="Blair Hu" w:date="2018-06-15T09:27:00Z"/>
                <w:del w:id="1428" w:author="Nili Krausz" w:date="2018-06-20T12:08:00Z"/>
              </w:rPr>
              <w:pPrChange w:id="1429" w:author="Nili Krausz" w:date="2018-06-20T14:04:00Z">
                <w:pPr>
                  <w:pStyle w:val="tablecolsubhead"/>
                </w:pPr>
              </w:pPrChange>
            </w:pPr>
            <w:ins w:id="1430" w:author="Blair Hu" w:date="2018-06-15T09:27:00Z">
              <w:del w:id="1431" w:author="Nili Krausz" w:date="2018-06-20T12:08:00Z">
                <w:r w:rsidDel="00A43DBC">
                  <w:delText>Mean (ms)</w:delText>
                </w:r>
              </w:del>
            </w:ins>
          </w:p>
        </w:tc>
        <w:tc>
          <w:tcPr>
            <w:tcW w:w="833" w:type="dxa"/>
            <w:vAlign w:val="center"/>
          </w:tcPr>
          <w:p w:rsidR="009379D4" w:rsidDel="00A43DBC" w:rsidRDefault="009133D9">
            <w:pPr>
              <w:pStyle w:val="tablecolsubhead"/>
              <w:spacing w:after="60"/>
              <w:rPr>
                <w:ins w:id="1432" w:author="Blair Hu" w:date="2018-06-18T12:02:00Z"/>
                <w:del w:id="1433" w:author="Nili Krausz" w:date="2018-06-20T12:08:00Z"/>
              </w:rPr>
              <w:pPrChange w:id="1434" w:author="Nili Krausz" w:date="2018-06-20T14:04:00Z">
                <w:pPr>
                  <w:pStyle w:val="tablecolsubhead"/>
                </w:pPr>
              </w:pPrChange>
            </w:pPr>
            <w:ins w:id="1435" w:author="Blair Hu" w:date="2018-06-15T09:27:00Z">
              <w:del w:id="1436" w:author="Nili Krausz" w:date="2018-06-20T12:08:00Z">
                <w:r w:rsidDel="00A43DBC">
                  <w:delText xml:space="preserve">S.D. </w:delText>
                </w:r>
              </w:del>
            </w:ins>
          </w:p>
          <w:p w:rsidR="009133D9" w:rsidDel="00A43DBC" w:rsidRDefault="009133D9">
            <w:pPr>
              <w:pStyle w:val="tablecolsubhead"/>
              <w:spacing w:after="60"/>
              <w:rPr>
                <w:ins w:id="1437" w:author="Blair Hu" w:date="2018-06-15T09:27:00Z"/>
                <w:del w:id="1438" w:author="Nili Krausz" w:date="2018-06-20T12:08:00Z"/>
              </w:rPr>
              <w:pPrChange w:id="1439" w:author="Nili Krausz" w:date="2018-06-20T14:04:00Z">
                <w:pPr>
                  <w:pStyle w:val="tablecolsubhead"/>
                </w:pPr>
              </w:pPrChange>
            </w:pPr>
            <w:ins w:id="1440" w:author="Blair Hu" w:date="2018-06-15T09:27:00Z">
              <w:del w:id="1441" w:author="Nili Krausz" w:date="2018-06-20T12:08:00Z">
                <w:r w:rsidDel="00A43DBC">
                  <w:delText>(ms)</w:delText>
                </w:r>
              </w:del>
            </w:ins>
          </w:p>
        </w:tc>
        <w:tc>
          <w:tcPr>
            <w:tcW w:w="833" w:type="dxa"/>
            <w:vAlign w:val="center"/>
          </w:tcPr>
          <w:p w:rsidR="009133D9" w:rsidDel="00A43DBC" w:rsidRDefault="009133D9">
            <w:pPr>
              <w:pStyle w:val="tablecolsubhead"/>
              <w:spacing w:after="60"/>
              <w:rPr>
                <w:ins w:id="1442" w:author="Blair Hu" w:date="2018-06-15T09:27:00Z"/>
                <w:del w:id="1443" w:author="Nili Krausz" w:date="2018-06-20T12:08:00Z"/>
              </w:rPr>
              <w:pPrChange w:id="1444" w:author="Nili Krausz" w:date="2018-06-20T14:04:00Z">
                <w:pPr>
                  <w:pStyle w:val="tablecolsubhead"/>
                </w:pPr>
              </w:pPrChange>
            </w:pPr>
            <w:ins w:id="1445" w:author="Blair Hu" w:date="2018-06-15T09:27:00Z">
              <w:del w:id="1446" w:author="Nili Krausz" w:date="2018-06-20T12:08:00Z">
                <w:r w:rsidDel="00A43DBC">
                  <w:delText>Outliers</w:delText>
                </w:r>
              </w:del>
            </w:ins>
          </w:p>
        </w:tc>
        <w:tc>
          <w:tcPr>
            <w:tcW w:w="834" w:type="dxa"/>
            <w:vAlign w:val="center"/>
          </w:tcPr>
          <w:p w:rsidR="009133D9" w:rsidRPr="00111E44" w:rsidDel="00A43DBC" w:rsidRDefault="009133D9">
            <w:pPr>
              <w:pStyle w:val="tablecolsubhead"/>
              <w:spacing w:after="60"/>
              <w:rPr>
                <w:ins w:id="1447" w:author="Blair Hu" w:date="2018-06-15T09:27:00Z"/>
                <w:del w:id="1448" w:author="Nili Krausz" w:date="2018-06-20T12:08:00Z"/>
              </w:rPr>
              <w:pPrChange w:id="1449" w:author="Nili Krausz" w:date="2018-06-20T14:04:00Z">
                <w:pPr>
                  <w:pStyle w:val="tablecolsubhead"/>
                </w:pPr>
              </w:pPrChange>
            </w:pPr>
            <w:ins w:id="1450" w:author="Blair Hu" w:date="2018-06-15T09:27:00Z">
              <w:del w:id="1451" w:author="Nili Krausz" w:date="2018-06-20T12:08:00Z">
                <w:r w:rsidDel="00A43DBC">
                  <w:delText>F</w:delText>
                </w:r>
                <w:r w:rsidDel="00A43DBC">
                  <w:rPr>
                    <w:vertAlign w:val="subscript"/>
                  </w:rPr>
                  <w:delText>1</w:delText>
                </w:r>
                <w:r w:rsidDel="00A43DBC">
                  <w:delText xml:space="preserve"> </w:delText>
                </w:r>
              </w:del>
            </w:ins>
          </w:p>
        </w:tc>
      </w:tr>
      <w:tr w:rsidR="009133D9" w:rsidDel="00A43DBC" w:rsidTr="00233077">
        <w:trPr>
          <w:trHeight w:val="320"/>
          <w:jc w:val="center"/>
          <w:ins w:id="1452" w:author="Blair Hu" w:date="2018-06-15T09:27:00Z"/>
          <w:del w:id="1453" w:author="Nili Krausz" w:date="2018-06-20T12:08:00Z"/>
        </w:trPr>
        <w:tc>
          <w:tcPr>
            <w:tcW w:w="1527" w:type="dxa"/>
            <w:vAlign w:val="center"/>
          </w:tcPr>
          <w:p w:rsidR="009133D9" w:rsidRPr="001F04D8" w:rsidDel="00A43DBC" w:rsidRDefault="009133D9">
            <w:pPr>
              <w:pStyle w:val="tablecopy"/>
              <w:spacing w:after="60"/>
              <w:jc w:val="center"/>
              <w:rPr>
                <w:ins w:id="1454" w:author="Blair Hu" w:date="2018-06-15T09:27:00Z"/>
                <w:del w:id="1455" w:author="Nili Krausz" w:date="2018-06-20T12:08:00Z"/>
              </w:rPr>
              <w:pPrChange w:id="1456" w:author="Nili Krausz" w:date="2018-06-20T14:04:00Z">
                <w:pPr>
                  <w:pStyle w:val="tablecopy"/>
                  <w:jc w:val="center"/>
                </w:pPr>
              </w:pPrChange>
            </w:pPr>
            <w:ins w:id="1457" w:author="Blair Hu" w:date="2018-06-15T09:27:00Z">
              <w:del w:id="1458" w:author="Nili Krausz" w:date="2018-06-20T12:08:00Z">
                <w:r w:rsidDel="00A43DBC">
                  <w:delText>R Thigh</w:delText>
                </w:r>
              </w:del>
            </w:ins>
          </w:p>
        </w:tc>
        <w:tc>
          <w:tcPr>
            <w:tcW w:w="833" w:type="dxa"/>
            <w:vAlign w:val="center"/>
          </w:tcPr>
          <w:p w:rsidR="009133D9" w:rsidDel="00A43DBC" w:rsidRDefault="009133D9">
            <w:pPr>
              <w:pStyle w:val="tablecopy"/>
              <w:spacing w:after="60"/>
              <w:jc w:val="center"/>
              <w:rPr>
                <w:ins w:id="1459" w:author="Blair Hu" w:date="2018-06-15T09:27:00Z"/>
                <w:del w:id="1460" w:author="Nili Krausz" w:date="2018-06-20T12:08:00Z"/>
              </w:rPr>
              <w:pPrChange w:id="1461" w:author="Nili Krausz" w:date="2018-06-20T14:04:00Z">
                <w:pPr>
                  <w:pStyle w:val="tablecopy"/>
                  <w:jc w:val="center"/>
                </w:pPr>
              </w:pPrChange>
            </w:pPr>
            <w:ins w:id="1462" w:author="Blair Hu" w:date="2018-06-15T09:27:00Z">
              <w:del w:id="1463" w:author="Nili Krausz" w:date="2018-06-20T12:08:00Z">
                <w:r w:rsidDel="00A43DBC">
                  <w:delText>-11</w:delText>
                </w:r>
              </w:del>
            </w:ins>
          </w:p>
        </w:tc>
        <w:tc>
          <w:tcPr>
            <w:tcW w:w="833" w:type="dxa"/>
            <w:vAlign w:val="center"/>
          </w:tcPr>
          <w:p w:rsidR="009133D9" w:rsidDel="00A43DBC" w:rsidRDefault="009133D9">
            <w:pPr>
              <w:spacing w:after="60"/>
              <w:jc w:val="center"/>
              <w:rPr>
                <w:ins w:id="1464" w:author="Blair Hu" w:date="2018-06-15T09:27:00Z"/>
                <w:del w:id="1465" w:author="Nili Krausz" w:date="2018-06-20T12:08:00Z"/>
                <w:sz w:val="16"/>
                <w:szCs w:val="16"/>
              </w:rPr>
              <w:pPrChange w:id="1466" w:author="Nili Krausz" w:date="2018-06-20T14:04:00Z">
                <w:pPr>
                  <w:jc w:val="center"/>
                </w:pPr>
              </w:pPrChange>
            </w:pPr>
            <w:ins w:id="1467" w:author="Blair Hu" w:date="2018-06-15T09:27:00Z">
              <w:del w:id="1468" w:author="Nili Krausz" w:date="2018-06-20T12:08:00Z">
                <w:r w:rsidDel="00A43DBC">
                  <w:rPr>
                    <w:sz w:val="16"/>
                    <w:szCs w:val="16"/>
                  </w:rPr>
                  <w:delText>45</w:delText>
                </w:r>
              </w:del>
            </w:ins>
          </w:p>
        </w:tc>
        <w:tc>
          <w:tcPr>
            <w:tcW w:w="833" w:type="dxa"/>
            <w:vAlign w:val="center"/>
          </w:tcPr>
          <w:p w:rsidR="009133D9" w:rsidDel="00A43DBC" w:rsidRDefault="009133D9">
            <w:pPr>
              <w:spacing w:after="60"/>
              <w:jc w:val="center"/>
              <w:rPr>
                <w:ins w:id="1469" w:author="Blair Hu" w:date="2018-06-15T09:27:00Z"/>
                <w:del w:id="1470" w:author="Nili Krausz" w:date="2018-06-20T12:08:00Z"/>
                <w:sz w:val="16"/>
                <w:szCs w:val="16"/>
              </w:rPr>
              <w:pPrChange w:id="1471" w:author="Nili Krausz" w:date="2018-06-20T14:04:00Z">
                <w:pPr>
                  <w:jc w:val="center"/>
                </w:pPr>
              </w:pPrChange>
            </w:pPr>
            <w:ins w:id="1472" w:author="Blair Hu" w:date="2018-06-15T09:27:00Z">
              <w:del w:id="1473" w:author="Nili Krausz" w:date="2018-06-20T12:08:00Z">
                <w:r w:rsidDel="00A43DBC">
                  <w:rPr>
                    <w:sz w:val="16"/>
                    <w:szCs w:val="16"/>
                  </w:rPr>
                  <w:delText>3</w:delText>
                </w:r>
              </w:del>
            </w:ins>
          </w:p>
        </w:tc>
        <w:tc>
          <w:tcPr>
            <w:tcW w:w="834" w:type="dxa"/>
            <w:vAlign w:val="center"/>
          </w:tcPr>
          <w:p w:rsidR="009133D9" w:rsidDel="00A43DBC" w:rsidRDefault="009133D9">
            <w:pPr>
              <w:spacing w:after="60"/>
              <w:jc w:val="center"/>
              <w:rPr>
                <w:ins w:id="1474" w:author="Blair Hu" w:date="2018-06-15T09:27:00Z"/>
                <w:del w:id="1475" w:author="Nili Krausz" w:date="2018-06-20T12:08:00Z"/>
                <w:sz w:val="16"/>
                <w:szCs w:val="16"/>
              </w:rPr>
              <w:pPrChange w:id="1476" w:author="Nili Krausz" w:date="2018-06-20T14:04:00Z">
                <w:pPr>
                  <w:jc w:val="center"/>
                </w:pPr>
              </w:pPrChange>
            </w:pPr>
            <w:ins w:id="1477" w:author="Blair Hu" w:date="2018-06-15T09:27:00Z">
              <w:del w:id="1478" w:author="Nili Krausz" w:date="2018-06-20T12:08:00Z">
                <w:r w:rsidDel="00A43DBC">
                  <w:rPr>
                    <w:sz w:val="16"/>
                    <w:szCs w:val="16"/>
                  </w:rPr>
                  <w:delText>0.94</w:delText>
                </w:r>
              </w:del>
            </w:ins>
          </w:p>
        </w:tc>
      </w:tr>
      <w:tr w:rsidR="009133D9" w:rsidDel="00A43DBC" w:rsidTr="00233077">
        <w:trPr>
          <w:trHeight w:val="320"/>
          <w:jc w:val="center"/>
          <w:ins w:id="1479" w:author="Blair Hu" w:date="2018-06-15T09:27:00Z"/>
          <w:del w:id="1480" w:author="Nili Krausz" w:date="2018-06-20T12:08:00Z"/>
        </w:trPr>
        <w:tc>
          <w:tcPr>
            <w:tcW w:w="1527" w:type="dxa"/>
            <w:vAlign w:val="center"/>
          </w:tcPr>
          <w:p w:rsidR="009133D9" w:rsidDel="00A43DBC" w:rsidRDefault="009133D9">
            <w:pPr>
              <w:pStyle w:val="tablecopy"/>
              <w:spacing w:after="60"/>
              <w:jc w:val="center"/>
              <w:rPr>
                <w:ins w:id="1481" w:author="Blair Hu" w:date="2018-06-15T09:27:00Z"/>
                <w:del w:id="1482" w:author="Nili Krausz" w:date="2018-06-20T12:08:00Z"/>
              </w:rPr>
              <w:pPrChange w:id="1483" w:author="Nili Krausz" w:date="2018-06-20T14:04:00Z">
                <w:pPr>
                  <w:pStyle w:val="tablecopy"/>
                  <w:jc w:val="center"/>
                </w:pPr>
              </w:pPrChange>
            </w:pPr>
            <w:ins w:id="1484" w:author="Blair Hu" w:date="2018-06-15T09:27:00Z">
              <w:del w:id="1485" w:author="Nili Krausz" w:date="2018-06-20T12:08:00Z">
                <w:r w:rsidDel="00A43DBC">
                  <w:delText>R Thigh + Shank</w:delText>
                </w:r>
              </w:del>
            </w:ins>
          </w:p>
        </w:tc>
        <w:tc>
          <w:tcPr>
            <w:tcW w:w="833" w:type="dxa"/>
            <w:vAlign w:val="center"/>
          </w:tcPr>
          <w:p w:rsidR="009133D9" w:rsidDel="00A43DBC" w:rsidRDefault="009133D9">
            <w:pPr>
              <w:pStyle w:val="tablecopy"/>
              <w:spacing w:after="60"/>
              <w:jc w:val="center"/>
              <w:rPr>
                <w:ins w:id="1486" w:author="Blair Hu" w:date="2018-06-15T09:27:00Z"/>
                <w:del w:id="1487" w:author="Nili Krausz" w:date="2018-06-20T12:08:00Z"/>
              </w:rPr>
              <w:pPrChange w:id="1488" w:author="Nili Krausz" w:date="2018-06-20T14:04:00Z">
                <w:pPr>
                  <w:pStyle w:val="tablecopy"/>
                  <w:jc w:val="center"/>
                </w:pPr>
              </w:pPrChange>
            </w:pPr>
            <w:ins w:id="1489" w:author="Blair Hu" w:date="2018-06-15T09:27:00Z">
              <w:del w:id="1490" w:author="Nili Krausz" w:date="2018-06-20T12:08:00Z">
                <w:r w:rsidDel="00A43DBC">
                  <w:delText>2</w:delText>
                </w:r>
              </w:del>
            </w:ins>
          </w:p>
        </w:tc>
        <w:tc>
          <w:tcPr>
            <w:tcW w:w="833" w:type="dxa"/>
            <w:vAlign w:val="center"/>
          </w:tcPr>
          <w:p w:rsidR="009133D9" w:rsidDel="00A43DBC" w:rsidRDefault="009133D9">
            <w:pPr>
              <w:spacing w:after="60"/>
              <w:jc w:val="center"/>
              <w:rPr>
                <w:ins w:id="1491" w:author="Blair Hu" w:date="2018-06-15T09:27:00Z"/>
                <w:del w:id="1492" w:author="Nili Krausz" w:date="2018-06-20T12:08:00Z"/>
                <w:sz w:val="16"/>
                <w:szCs w:val="16"/>
              </w:rPr>
              <w:pPrChange w:id="1493" w:author="Nili Krausz" w:date="2018-06-20T14:04:00Z">
                <w:pPr>
                  <w:jc w:val="center"/>
                </w:pPr>
              </w:pPrChange>
            </w:pPr>
            <w:ins w:id="1494" w:author="Blair Hu" w:date="2018-06-15T09:27:00Z">
              <w:del w:id="1495" w:author="Nili Krausz" w:date="2018-06-20T12:08:00Z">
                <w:r w:rsidDel="00A43DBC">
                  <w:rPr>
                    <w:sz w:val="16"/>
                    <w:szCs w:val="16"/>
                  </w:rPr>
                  <w:delText>42</w:delText>
                </w:r>
              </w:del>
            </w:ins>
          </w:p>
        </w:tc>
        <w:tc>
          <w:tcPr>
            <w:tcW w:w="833" w:type="dxa"/>
            <w:vAlign w:val="center"/>
          </w:tcPr>
          <w:p w:rsidR="009133D9" w:rsidDel="00A43DBC" w:rsidRDefault="009133D9">
            <w:pPr>
              <w:spacing w:after="60"/>
              <w:jc w:val="center"/>
              <w:rPr>
                <w:ins w:id="1496" w:author="Blair Hu" w:date="2018-06-15T09:27:00Z"/>
                <w:del w:id="1497" w:author="Nili Krausz" w:date="2018-06-20T12:08:00Z"/>
                <w:sz w:val="16"/>
                <w:szCs w:val="16"/>
              </w:rPr>
              <w:pPrChange w:id="1498" w:author="Nili Krausz" w:date="2018-06-20T14:04:00Z">
                <w:pPr>
                  <w:jc w:val="center"/>
                </w:pPr>
              </w:pPrChange>
            </w:pPr>
            <w:ins w:id="1499" w:author="Blair Hu" w:date="2018-06-15T09:27:00Z">
              <w:del w:id="1500"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501" w:author="Blair Hu" w:date="2018-06-15T09:27:00Z"/>
                <w:del w:id="1502" w:author="Nili Krausz" w:date="2018-06-20T12:08:00Z"/>
                <w:sz w:val="16"/>
                <w:szCs w:val="16"/>
              </w:rPr>
              <w:pPrChange w:id="1503" w:author="Nili Krausz" w:date="2018-06-20T14:04:00Z">
                <w:pPr>
                  <w:jc w:val="center"/>
                </w:pPr>
              </w:pPrChange>
            </w:pPr>
            <w:ins w:id="1504" w:author="Blair Hu" w:date="2018-06-15T09:27:00Z">
              <w:del w:id="1505" w:author="Nili Krausz" w:date="2018-06-20T12:08:00Z">
                <w:r w:rsidDel="00A43DBC">
                  <w:rPr>
                    <w:sz w:val="16"/>
                    <w:szCs w:val="16"/>
                  </w:rPr>
                  <w:delText>0.90</w:delText>
                </w:r>
              </w:del>
            </w:ins>
          </w:p>
        </w:tc>
      </w:tr>
      <w:tr w:rsidR="009133D9" w:rsidDel="00A43DBC" w:rsidTr="00233077">
        <w:trPr>
          <w:trHeight w:val="320"/>
          <w:jc w:val="center"/>
          <w:ins w:id="1506" w:author="Blair Hu" w:date="2018-06-15T09:27:00Z"/>
          <w:del w:id="1507" w:author="Nili Krausz" w:date="2018-06-20T12:08:00Z"/>
        </w:trPr>
        <w:tc>
          <w:tcPr>
            <w:tcW w:w="1527" w:type="dxa"/>
            <w:vAlign w:val="center"/>
          </w:tcPr>
          <w:p w:rsidR="009133D9" w:rsidDel="00A43DBC" w:rsidRDefault="009133D9">
            <w:pPr>
              <w:pStyle w:val="tablecopy"/>
              <w:spacing w:after="60"/>
              <w:jc w:val="center"/>
              <w:rPr>
                <w:ins w:id="1508" w:author="Blair Hu" w:date="2018-06-15T09:27:00Z"/>
                <w:del w:id="1509" w:author="Nili Krausz" w:date="2018-06-20T12:08:00Z"/>
              </w:rPr>
              <w:pPrChange w:id="1510" w:author="Nili Krausz" w:date="2018-06-20T14:04:00Z">
                <w:pPr>
                  <w:pStyle w:val="tablecopy"/>
                  <w:jc w:val="center"/>
                </w:pPr>
              </w:pPrChange>
            </w:pPr>
            <w:ins w:id="1511" w:author="Blair Hu" w:date="2018-06-15T09:27:00Z">
              <w:del w:id="1512" w:author="Nili Krausz" w:date="2018-06-20T12:08:00Z">
                <w:r w:rsidDel="00A43DBC">
                  <w:delText>R/L Thigh + Shank</w:delText>
                </w:r>
              </w:del>
            </w:ins>
          </w:p>
        </w:tc>
        <w:tc>
          <w:tcPr>
            <w:tcW w:w="833" w:type="dxa"/>
            <w:vAlign w:val="center"/>
          </w:tcPr>
          <w:p w:rsidR="009133D9" w:rsidDel="00A43DBC" w:rsidRDefault="009133D9">
            <w:pPr>
              <w:pStyle w:val="tablecopy"/>
              <w:spacing w:after="60"/>
              <w:jc w:val="center"/>
              <w:rPr>
                <w:ins w:id="1513" w:author="Blair Hu" w:date="2018-06-15T09:27:00Z"/>
                <w:del w:id="1514" w:author="Nili Krausz" w:date="2018-06-20T12:08:00Z"/>
              </w:rPr>
              <w:pPrChange w:id="1515" w:author="Nili Krausz" w:date="2018-06-20T14:04:00Z">
                <w:pPr>
                  <w:pStyle w:val="tablecopy"/>
                  <w:jc w:val="center"/>
                </w:pPr>
              </w:pPrChange>
            </w:pPr>
            <w:ins w:id="1516" w:author="Blair Hu" w:date="2018-06-15T09:27:00Z">
              <w:del w:id="1517" w:author="Nili Krausz" w:date="2018-06-20T12:08:00Z">
                <w:r w:rsidDel="00A43DBC">
                  <w:delText>-6</w:delText>
                </w:r>
              </w:del>
            </w:ins>
          </w:p>
        </w:tc>
        <w:tc>
          <w:tcPr>
            <w:tcW w:w="833" w:type="dxa"/>
            <w:vAlign w:val="center"/>
          </w:tcPr>
          <w:p w:rsidR="009133D9" w:rsidDel="00A43DBC" w:rsidRDefault="009133D9">
            <w:pPr>
              <w:spacing w:after="60"/>
              <w:jc w:val="center"/>
              <w:rPr>
                <w:ins w:id="1518" w:author="Blair Hu" w:date="2018-06-15T09:27:00Z"/>
                <w:del w:id="1519" w:author="Nili Krausz" w:date="2018-06-20T12:08:00Z"/>
                <w:sz w:val="16"/>
                <w:szCs w:val="16"/>
              </w:rPr>
              <w:pPrChange w:id="1520" w:author="Nili Krausz" w:date="2018-06-20T14:04:00Z">
                <w:pPr>
                  <w:jc w:val="center"/>
                </w:pPr>
              </w:pPrChange>
            </w:pPr>
            <w:ins w:id="1521" w:author="Blair Hu" w:date="2018-06-15T09:27:00Z">
              <w:del w:id="1522" w:author="Nili Krausz" w:date="2018-06-20T12:08:00Z">
                <w:r w:rsidDel="00A43DBC">
                  <w:rPr>
                    <w:sz w:val="16"/>
                    <w:szCs w:val="16"/>
                  </w:rPr>
                  <w:delText>34</w:delText>
                </w:r>
              </w:del>
            </w:ins>
          </w:p>
        </w:tc>
        <w:tc>
          <w:tcPr>
            <w:tcW w:w="833" w:type="dxa"/>
            <w:vAlign w:val="center"/>
          </w:tcPr>
          <w:p w:rsidR="009133D9" w:rsidDel="00A43DBC" w:rsidRDefault="009133D9">
            <w:pPr>
              <w:spacing w:after="60"/>
              <w:jc w:val="center"/>
              <w:rPr>
                <w:ins w:id="1523" w:author="Blair Hu" w:date="2018-06-15T09:27:00Z"/>
                <w:del w:id="1524" w:author="Nili Krausz" w:date="2018-06-20T12:08:00Z"/>
                <w:sz w:val="16"/>
                <w:szCs w:val="16"/>
              </w:rPr>
              <w:pPrChange w:id="1525" w:author="Nili Krausz" w:date="2018-06-20T14:04:00Z">
                <w:pPr>
                  <w:jc w:val="center"/>
                </w:pPr>
              </w:pPrChange>
            </w:pPr>
            <w:ins w:id="1526" w:author="Blair Hu" w:date="2018-06-15T09:27:00Z">
              <w:del w:id="1527"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528" w:author="Blair Hu" w:date="2018-06-15T09:27:00Z"/>
                <w:del w:id="1529" w:author="Nili Krausz" w:date="2018-06-20T12:08:00Z"/>
                <w:sz w:val="16"/>
                <w:szCs w:val="16"/>
              </w:rPr>
              <w:pPrChange w:id="1530" w:author="Nili Krausz" w:date="2018-06-20T14:04:00Z">
                <w:pPr>
                  <w:jc w:val="center"/>
                </w:pPr>
              </w:pPrChange>
            </w:pPr>
            <w:ins w:id="1531" w:author="Blair Hu" w:date="2018-06-15T09:27:00Z">
              <w:del w:id="1532" w:author="Nili Krausz" w:date="2018-06-20T12:08:00Z">
                <w:r w:rsidDel="00A43DBC">
                  <w:rPr>
                    <w:sz w:val="16"/>
                    <w:szCs w:val="16"/>
                  </w:rPr>
                  <w:delText>0.97</w:delText>
                </w:r>
              </w:del>
            </w:ins>
          </w:p>
        </w:tc>
      </w:tr>
      <w:tr w:rsidR="009133D9" w:rsidDel="00A43DBC" w:rsidTr="00233077">
        <w:trPr>
          <w:trHeight w:val="320"/>
          <w:jc w:val="center"/>
          <w:ins w:id="1533" w:author="Blair Hu" w:date="2018-06-15T09:27:00Z"/>
          <w:del w:id="1534" w:author="Nili Krausz" w:date="2018-06-20T12:08:00Z"/>
        </w:trPr>
        <w:tc>
          <w:tcPr>
            <w:tcW w:w="1527" w:type="dxa"/>
            <w:vAlign w:val="center"/>
          </w:tcPr>
          <w:p w:rsidR="009133D9" w:rsidDel="00A43DBC" w:rsidRDefault="009133D9">
            <w:pPr>
              <w:pStyle w:val="tablecopy"/>
              <w:spacing w:after="60"/>
              <w:jc w:val="center"/>
              <w:rPr>
                <w:ins w:id="1535" w:author="Blair Hu" w:date="2018-06-15T09:27:00Z"/>
                <w:del w:id="1536" w:author="Nili Krausz" w:date="2018-06-20T12:08:00Z"/>
              </w:rPr>
              <w:pPrChange w:id="1537" w:author="Nili Krausz" w:date="2018-06-20T14:04:00Z">
                <w:pPr>
                  <w:pStyle w:val="tablecopy"/>
                  <w:jc w:val="center"/>
                </w:pPr>
              </w:pPrChange>
            </w:pPr>
            <w:ins w:id="1538" w:author="Blair Hu" w:date="2018-06-15T09:27:00Z">
              <w:del w:id="1539" w:author="Nili Krausz" w:date="2018-06-20T12:08:00Z">
                <w:r w:rsidDel="00A43DBC">
                  <w:delText>Depth only</w:delText>
                </w:r>
              </w:del>
            </w:ins>
          </w:p>
        </w:tc>
        <w:tc>
          <w:tcPr>
            <w:tcW w:w="833" w:type="dxa"/>
            <w:vAlign w:val="center"/>
          </w:tcPr>
          <w:p w:rsidR="009133D9" w:rsidDel="00A43DBC" w:rsidRDefault="009133D9">
            <w:pPr>
              <w:pStyle w:val="tablecopy"/>
              <w:spacing w:after="60"/>
              <w:jc w:val="center"/>
              <w:rPr>
                <w:ins w:id="1540" w:author="Blair Hu" w:date="2018-06-15T09:27:00Z"/>
                <w:del w:id="1541" w:author="Nili Krausz" w:date="2018-06-20T12:08:00Z"/>
              </w:rPr>
              <w:pPrChange w:id="1542" w:author="Nili Krausz" w:date="2018-06-20T14:04:00Z">
                <w:pPr>
                  <w:pStyle w:val="tablecopy"/>
                  <w:jc w:val="center"/>
                </w:pPr>
              </w:pPrChange>
            </w:pPr>
            <w:ins w:id="1543" w:author="Blair Hu" w:date="2018-06-15T09:27:00Z">
              <w:del w:id="1544" w:author="Nili Krausz" w:date="2018-06-20T12:08:00Z">
                <w:r w:rsidDel="00A43DBC">
                  <w:delText>-14</w:delText>
                </w:r>
              </w:del>
            </w:ins>
          </w:p>
        </w:tc>
        <w:tc>
          <w:tcPr>
            <w:tcW w:w="833" w:type="dxa"/>
            <w:vAlign w:val="center"/>
          </w:tcPr>
          <w:p w:rsidR="009133D9" w:rsidDel="00A43DBC" w:rsidRDefault="009133D9">
            <w:pPr>
              <w:spacing w:after="60"/>
              <w:jc w:val="center"/>
              <w:rPr>
                <w:ins w:id="1545" w:author="Blair Hu" w:date="2018-06-15T09:27:00Z"/>
                <w:del w:id="1546" w:author="Nili Krausz" w:date="2018-06-20T12:08:00Z"/>
                <w:sz w:val="16"/>
                <w:szCs w:val="16"/>
              </w:rPr>
              <w:pPrChange w:id="1547" w:author="Nili Krausz" w:date="2018-06-20T14:04:00Z">
                <w:pPr>
                  <w:jc w:val="center"/>
                </w:pPr>
              </w:pPrChange>
            </w:pPr>
            <w:ins w:id="1548" w:author="Blair Hu" w:date="2018-06-15T09:27:00Z">
              <w:del w:id="1549" w:author="Nili Krausz" w:date="2018-06-20T12:08:00Z">
                <w:r w:rsidDel="00A43DBC">
                  <w:rPr>
                    <w:sz w:val="16"/>
                    <w:szCs w:val="16"/>
                  </w:rPr>
                  <w:delText>85</w:delText>
                </w:r>
              </w:del>
            </w:ins>
          </w:p>
        </w:tc>
        <w:tc>
          <w:tcPr>
            <w:tcW w:w="833" w:type="dxa"/>
            <w:vAlign w:val="center"/>
          </w:tcPr>
          <w:p w:rsidR="009133D9" w:rsidDel="00A43DBC" w:rsidRDefault="009133D9">
            <w:pPr>
              <w:spacing w:after="60"/>
              <w:jc w:val="center"/>
              <w:rPr>
                <w:ins w:id="1550" w:author="Blair Hu" w:date="2018-06-15T09:27:00Z"/>
                <w:del w:id="1551" w:author="Nili Krausz" w:date="2018-06-20T12:08:00Z"/>
                <w:sz w:val="16"/>
                <w:szCs w:val="16"/>
              </w:rPr>
              <w:pPrChange w:id="1552" w:author="Nili Krausz" w:date="2018-06-20T14:04:00Z">
                <w:pPr>
                  <w:jc w:val="center"/>
                </w:pPr>
              </w:pPrChange>
            </w:pPr>
            <w:ins w:id="1553" w:author="Blair Hu" w:date="2018-06-15T09:27:00Z">
              <w:del w:id="1554" w:author="Nili Krausz" w:date="2018-06-20T12:08:00Z">
                <w:r w:rsidDel="00A43DBC">
                  <w:rPr>
                    <w:sz w:val="16"/>
                    <w:szCs w:val="16"/>
                  </w:rPr>
                  <w:delText>13</w:delText>
                </w:r>
              </w:del>
            </w:ins>
          </w:p>
        </w:tc>
        <w:tc>
          <w:tcPr>
            <w:tcW w:w="834" w:type="dxa"/>
            <w:vAlign w:val="center"/>
          </w:tcPr>
          <w:p w:rsidR="009133D9" w:rsidDel="00A43DBC" w:rsidRDefault="009133D9">
            <w:pPr>
              <w:spacing w:after="60"/>
              <w:jc w:val="center"/>
              <w:rPr>
                <w:ins w:id="1555" w:author="Blair Hu" w:date="2018-06-15T09:27:00Z"/>
                <w:del w:id="1556" w:author="Nili Krausz" w:date="2018-06-20T12:08:00Z"/>
                <w:sz w:val="16"/>
                <w:szCs w:val="16"/>
              </w:rPr>
              <w:pPrChange w:id="1557" w:author="Nili Krausz" w:date="2018-06-20T14:04:00Z">
                <w:pPr>
                  <w:jc w:val="center"/>
                </w:pPr>
              </w:pPrChange>
            </w:pPr>
            <w:ins w:id="1558" w:author="Blair Hu" w:date="2018-06-15T09:27:00Z">
              <w:del w:id="1559" w:author="Nili Krausz" w:date="2018-06-20T12:08:00Z">
                <w:r w:rsidDel="00A43DBC">
                  <w:rPr>
                    <w:sz w:val="16"/>
                    <w:szCs w:val="16"/>
                  </w:rPr>
                  <w:delText>0.87</w:delText>
                </w:r>
              </w:del>
            </w:ins>
          </w:p>
        </w:tc>
      </w:tr>
      <w:tr w:rsidR="009133D9" w:rsidDel="00A43DBC" w:rsidTr="00233077">
        <w:trPr>
          <w:trHeight w:val="320"/>
          <w:jc w:val="center"/>
          <w:ins w:id="1560" w:author="Blair Hu" w:date="2018-06-15T09:27:00Z"/>
          <w:del w:id="1561" w:author="Nili Krausz" w:date="2018-06-20T12:08:00Z"/>
        </w:trPr>
        <w:tc>
          <w:tcPr>
            <w:tcW w:w="1527" w:type="dxa"/>
            <w:vAlign w:val="center"/>
          </w:tcPr>
          <w:p w:rsidR="009133D9" w:rsidDel="00A43DBC" w:rsidRDefault="009133D9">
            <w:pPr>
              <w:pStyle w:val="tablecopy"/>
              <w:spacing w:after="60"/>
              <w:jc w:val="center"/>
              <w:rPr>
                <w:ins w:id="1562" w:author="Blair Hu" w:date="2018-06-15T09:27:00Z"/>
                <w:del w:id="1563" w:author="Nili Krausz" w:date="2018-06-20T12:08:00Z"/>
              </w:rPr>
              <w:pPrChange w:id="1564" w:author="Nili Krausz" w:date="2018-06-20T14:04:00Z">
                <w:pPr>
                  <w:pStyle w:val="tablecopy"/>
                  <w:jc w:val="center"/>
                </w:pPr>
              </w:pPrChange>
            </w:pPr>
            <w:ins w:id="1565" w:author="Blair Hu" w:date="2018-06-15T09:27:00Z">
              <w:del w:id="1566" w:author="Nili Krausz" w:date="2018-06-20T12:08:00Z">
                <w:r w:rsidDel="00A43DBC">
                  <w:delText>R Thigh + Depth</w:delText>
                </w:r>
              </w:del>
            </w:ins>
          </w:p>
        </w:tc>
        <w:tc>
          <w:tcPr>
            <w:tcW w:w="833" w:type="dxa"/>
            <w:vAlign w:val="center"/>
          </w:tcPr>
          <w:p w:rsidR="009133D9" w:rsidDel="00A43DBC" w:rsidRDefault="009133D9">
            <w:pPr>
              <w:pStyle w:val="tablecopy"/>
              <w:spacing w:after="60"/>
              <w:jc w:val="center"/>
              <w:rPr>
                <w:ins w:id="1567" w:author="Blair Hu" w:date="2018-06-15T09:27:00Z"/>
                <w:del w:id="1568" w:author="Nili Krausz" w:date="2018-06-20T12:08:00Z"/>
              </w:rPr>
              <w:pPrChange w:id="1569" w:author="Nili Krausz" w:date="2018-06-20T14:04:00Z">
                <w:pPr>
                  <w:pStyle w:val="tablecopy"/>
                  <w:jc w:val="center"/>
                </w:pPr>
              </w:pPrChange>
            </w:pPr>
            <w:ins w:id="1570" w:author="Blair Hu" w:date="2018-06-15T09:27:00Z">
              <w:del w:id="1571" w:author="Nili Krausz" w:date="2018-06-20T12:08:00Z">
                <w:r w:rsidDel="00A43DBC">
                  <w:delText>-6</w:delText>
                </w:r>
              </w:del>
            </w:ins>
          </w:p>
        </w:tc>
        <w:tc>
          <w:tcPr>
            <w:tcW w:w="833" w:type="dxa"/>
            <w:vAlign w:val="center"/>
          </w:tcPr>
          <w:p w:rsidR="009133D9" w:rsidDel="00A43DBC" w:rsidRDefault="009133D9">
            <w:pPr>
              <w:spacing w:after="60"/>
              <w:jc w:val="center"/>
              <w:rPr>
                <w:ins w:id="1572" w:author="Blair Hu" w:date="2018-06-15T09:27:00Z"/>
                <w:del w:id="1573" w:author="Nili Krausz" w:date="2018-06-20T12:08:00Z"/>
                <w:sz w:val="16"/>
                <w:szCs w:val="16"/>
              </w:rPr>
              <w:pPrChange w:id="1574" w:author="Nili Krausz" w:date="2018-06-20T14:04:00Z">
                <w:pPr>
                  <w:jc w:val="center"/>
                </w:pPr>
              </w:pPrChange>
            </w:pPr>
            <w:ins w:id="1575" w:author="Blair Hu" w:date="2018-06-15T09:27:00Z">
              <w:del w:id="1576" w:author="Nili Krausz" w:date="2018-06-20T12:08:00Z">
                <w:r w:rsidDel="00A43DBC">
                  <w:rPr>
                    <w:sz w:val="16"/>
                    <w:szCs w:val="16"/>
                  </w:rPr>
                  <w:delText>48</w:delText>
                </w:r>
              </w:del>
            </w:ins>
          </w:p>
        </w:tc>
        <w:tc>
          <w:tcPr>
            <w:tcW w:w="833" w:type="dxa"/>
            <w:vAlign w:val="center"/>
          </w:tcPr>
          <w:p w:rsidR="009133D9" w:rsidDel="00A43DBC" w:rsidRDefault="009133D9">
            <w:pPr>
              <w:spacing w:after="60"/>
              <w:jc w:val="center"/>
              <w:rPr>
                <w:ins w:id="1577" w:author="Blair Hu" w:date="2018-06-15T09:27:00Z"/>
                <w:del w:id="1578" w:author="Nili Krausz" w:date="2018-06-20T12:08:00Z"/>
                <w:sz w:val="16"/>
                <w:szCs w:val="16"/>
              </w:rPr>
              <w:pPrChange w:id="1579" w:author="Nili Krausz" w:date="2018-06-20T14:04:00Z">
                <w:pPr>
                  <w:jc w:val="center"/>
                </w:pPr>
              </w:pPrChange>
            </w:pPr>
            <w:ins w:id="1580" w:author="Blair Hu" w:date="2018-06-15T09:27:00Z">
              <w:del w:id="1581" w:author="Nili Krausz" w:date="2018-06-20T12:08:00Z">
                <w:r w:rsidDel="00A43DBC">
                  <w:rPr>
                    <w:sz w:val="16"/>
                    <w:szCs w:val="16"/>
                  </w:rPr>
                  <w:delText>5</w:delText>
                </w:r>
              </w:del>
            </w:ins>
          </w:p>
        </w:tc>
        <w:tc>
          <w:tcPr>
            <w:tcW w:w="834" w:type="dxa"/>
            <w:vAlign w:val="center"/>
          </w:tcPr>
          <w:p w:rsidR="009133D9" w:rsidDel="00A43DBC" w:rsidRDefault="009133D9">
            <w:pPr>
              <w:spacing w:after="60"/>
              <w:jc w:val="center"/>
              <w:rPr>
                <w:ins w:id="1582" w:author="Blair Hu" w:date="2018-06-15T09:27:00Z"/>
                <w:del w:id="1583" w:author="Nili Krausz" w:date="2018-06-20T12:08:00Z"/>
                <w:sz w:val="16"/>
                <w:szCs w:val="16"/>
              </w:rPr>
              <w:pPrChange w:id="1584" w:author="Nili Krausz" w:date="2018-06-20T14:04:00Z">
                <w:pPr>
                  <w:jc w:val="center"/>
                </w:pPr>
              </w:pPrChange>
            </w:pPr>
            <w:ins w:id="1585" w:author="Blair Hu" w:date="2018-06-15T09:27:00Z">
              <w:del w:id="1586" w:author="Nili Krausz" w:date="2018-06-20T12:08:00Z">
                <w:r w:rsidDel="00A43DBC">
                  <w:rPr>
                    <w:sz w:val="16"/>
                    <w:szCs w:val="16"/>
                  </w:rPr>
                  <w:delText>0.93</w:delText>
                </w:r>
              </w:del>
            </w:ins>
          </w:p>
        </w:tc>
      </w:tr>
    </w:tbl>
    <w:p w:rsidR="009133D9" w:rsidRPr="005B520E" w:rsidDel="00A43DBC" w:rsidRDefault="009133D9">
      <w:pPr>
        <w:pStyle w:val="tablehead"/>
        <w:numPr>
          <w:ilvl w:val="0"/>
          <w:numId w:val="0"/>
        </w:numPr>
        <w:spacing w:before="0" w:after="60"/>
        <w:jc w:val="left"/>
        <w:rPr>
          <w:del w:id="1587" w:author="Nili Krausz" w:date="2018-06-20T12:08:00Z"/>
        </w:rPr>
        <w:pPrChange w:id="1588" w:author="Nili Krausz" w:date="2018-06-20T14:04:00Z">
          <w:pPr>
            <w:pStyle w:val="tablehead"/>
          </w:pPr>
        </w:pPrChange>
      </w:pPr>
    </w:p>
    <w:p w:rsidR="00091F4F" w:rsidDel="00A43DBC" w:rsidRDefault="00091F4F">
      <w:pPr>
        <w:pStyle w:val="tablehead"/>
        <w:spacing w:before="0" w:after="60"/>
        <w:rPr>
          <w:ins w:id="1589" w:author="Blair Hu" w:date="2018-06-15T09:28:00Z"/>
          <w:del w:id="1590" w:author="Nili Krausz" w:date="2018-06-20T12:08:00Z"/>
        </w:rPr>
        <w:pPrChange w:id="1591" w:author="Nili Krausz" w:date="2018-06-20T14:04:00Z">
          <w:pPr>
            <w:pStyle w:val="tablehead"/>
          </w:pPr>
        </w:pPrChange>
      </w:pPr>
      <w:del w:id="1592" w:author="Nili Krausz" w:date="2018-06-20T12:08:00Z">
        <w:r w:rsidDel="00A43DBC">
          <w:delText>Residuals of</w:delText>
        </w:r>
      </w:del>
      <w:ins w:id="1593" w:author="Blair Hu" w:date="2018-06-15T11:46:00Z">
        <w:del w:id="1594" w:author="Nili Krausz" w:date="2018-06-20T12:08:00Z">
          <w:r w:rsidR="00F951EF" w:rsidDel="00A43DBC">
            <w:delText>Accuracy of</w:delText>
          </w:r>
        </w:del>
      </w:ins>
      <w:del w:id="1595" w:author="Nili Krausz" w:date="2018-06-20T12:08:00Z">
        <w:r w:rsidDel="00A43DBC">
          <w:delText xml:space="preserve"> RTO Predictions</w:delText>
        </w:r>
      </w:del>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9133D9" w:rsidDel="00A43DBC" w:rsidTr="00233077">
        <w:trPr>
          <w:cantSplit/>
          <w:trHeight w:val="240"/>
          <w:tblHeader/>
          <w:jc w:val="center"/>
          <w:ins w:id="1596" w:author="Blair Hu" w:date="2018-06-15T09:28:00Z"/>
          <w:del w:id="1597" w:author="Nili Krausz" w:date="2018-06-20T12:08:00Z"/>
        </w:trPr>
        <w:tc>
          <w:tcPr>
            <w:tcW w:w="1527" w:type="dxa"/>
            <w:vMerge w:val="restart"/>
            <w:tcBorders>
              <w:top w:val="nil"/>
              <w:left w:val="nil"/>
            </w:tcBorders>
            <w:vAlign w:val="center"/>
          </w:tcPr>
          <w:p w:rsidR="009133D9" w:rsidDel="00A43DBC" w:rsidRDefault="009133D9">
            <w:pPr>
              <w:pStyle w:val="tablecolhead"/>
              <w:spacing w:after="60"/>
              <w:rPr>
                <w:ins w:id="1598" w:author="Blair Hu" w:date="2018-06-15T09:28:00Z"/>
                <w:del w:id="1599" w:author="Nili Krausz" w:date="2018-06-20T12:08:00Z"/>
              </w:rPr>
              <w:pPrChange w:id="1600" w:author="Nili Krausz" w:date="2018-06-20T14:04:00Z">
                <w:pPr>
                  <w:pStyle w:val="tablecolhead"/>
                </w:pPr>
              </w:pPrChange>
            </w:pPr>
          </w:p>
        </w:tc>
        <w:tc>
          <w:tcPr>
            <w:tcW w:w="3333" w:type="dxa"/>
            <w:gridSpan w:val="4"/>
            <w:vAlign w:val="center"/>
          </w:tcPr>
          <w:p w:rsidR="009133D9" w:rsidDel="00A43DBC" w:rsidRDefault="009133D9">
            <w:pPr>
              <w:pStyle w:val="tablecolhead"/>
              <w:spacing w:after="60"/>
              <w:rPr>
                <w:ins w:id="1601" w:author="Blair Hu" w:date="2018-06-15T09:28:00Z"/>
                <w:del w:id="1602" w:author="Nili Krausz" w:date="2018-06-20T12:08:00Z"/>
              </w:rPr>
              <w:pPrChange w:id="1603" w:author="Nili Krausz" w:date="2018-06-20T14:04:00Z">
                <w:pPr>
                  <w:pStyle w:val="tablecolhead"/>
                </w:pPr>
              </w:pPrChange>
            </w:pPr>
            <w:ins w:id="1604" w:author="Blair Hu" w:date="2018-06-15T09:28:00Z">
              <w:del w:id="1605" w:author="Nili Krausz" w:date="2018-06-20T12:08:00Z">
                <w:r w:rsidDel="00A43DBC">
                  <w:delText>Number of steps = 54</w:delText>
                </w:r>
              </w:del>
            </w:ins>
          </w:p>
        </w:tc>
      </w:tr>
      <w:tr w:rsidR="009133D9" w:rsidDel="00A43DBC" w:rsidTr="00233077">
        <w:trPr>
          <w:cantSplit/>
          <w:trHeight w:val="240"/>
          <w:tblHeader/>
          <w:jc w:val="center"/>
          <w:ins w:id="1606" w:author="Blair Hu" w:date="2018-06-15T09:28:00Z"/>
          <w:del w:id="1607" w:author="Nili Krausz" w:date="2018-06-20T12:08:00Z"/>
        </w:trPr>
        <w:tc>
          <w:tcPr>
            <w:tcW w:w="1527" w:type="dxa"/>
            <w:vMerge/>
            <w:tcBorders>
              <w:left w:val="nil"/>
            </w:tcBorders>
          </w:tcPr>
          <w:p w:rsidR="009133D9" w:rsidDel="00A43DBC" w:rsidRDefault="009133D9">
            <w:pPr>
              <w:spacing w:after="60"/>
              <w:rPr>
                <w:ins w:id="1608" w:author="Blair Hu" w:date="2018-06-15T09:28:00Z"/>
                <w:del w:id="1609" w:author="Nili Krausz" w:date="2018-06-20T12:08:00Z"/>
                <w:sz w:val="16"/>
                <w:szCs w:val="16"/>
              </w:rPr>
              <w:pPrChange w:id="1610" w:author="Nili Krausz" w:date="2018-06-20T14:04:00Z">
                <w:pPr/>
              </w:pPrChange>
            </w:pPr>
          </w:p>
        </w:tc>
        <w:tc>
          <w:tcPr>
            <w:tcW w:w="833" w:type="dxa"/>
            <w:vAlign w:val="center"/>
          </w:tcPr>
          <w:p w:rsidR="009133D9" w:rsidDel="00A43DBC" w:rsidRDefault="009133D9">
            <w:pPr>
              <w:pStyle w:val="tablecolsubhead"/>
              <w:spacing w:after="60"/>
              <w:rPr>
                <w:ins w:id="1611" w:author="Blair Hu" w:date="2018-06-15T09:28:00Z"/>
                <w:del w:id="1612" w:author="Nili Krausz" w:date="2018-06-20T12:08:00Z"/>
              </w:rPr>
              <w:pPrChange w:id="1613" w:author="Nili Krausz" w:date="2018-06-20T14:04:00Z">
                <w:pPr>
                  <w:pStyle w:val="tablecolsubhead"/>
                </w:pPr>
              </w:pPrChange>
            </w:pPr>
            <w:ins w:id="1614" w:author="Blair Hu" w:date="2018-06-15T09:28:00Z">
              <w:del w:id="1615" w:author="Nili Krausz" w:date="2018-06-20T12:08:00Z">
                <w:r w:rsidDel="00A43DBC">
                  <w:delText>Mean (ms)</w:delText>
                </w:r>
              </w:del>
            </w:ins>
          </w:p>
        </w:tc>
        <w:tc>
          <w:tcPr>
            <w:tcW w:w="833" w:type="dxa"/>
            <w:vAlign w:val="center"/>
          </w:tcPr>
          <w:p w:rsidR="009379D4" w:rsidDel="00A43DBC" w:rsidRDefault="009133D9">
            <w:pPr>
              <w:pStyle w:val="tablecolsubhead"/>
              <w:spacing w:after="60"/>
              <w:rPr>
                <w:ins w:id="1616" w:author="Blair Hu" w:date="2018-06-18T12:02:00Z"/>
                <w:del w:id="1617" w:author="Nili Krausz" w:date="2018-06-20T12:08:00Z"/>
              </w:rPr>
              <w:pPrChange w:id="1618" w:author="Nili Krausz" w:date="2018-06-20T14:04:00Z">
                <w:pPr>
                  <w:pStyle w:val="tablecolsubhead"/>
                </w:pPr>
              </w:pPrChange>
            </w:pPr>
            <w:ins w:id="1619" w:author="Blair Hu" w:date="2018-06-15T09:28:00Z">
              <w:del w:id="1620" w:author="Nili Krausz" w:date="2018-06-20T12:08:00Z">
                <w:r w:rsidDel="00A43DBC">
                  <w:delText xml:space="preserve">S.D. </w:delText>
                </w:r>
              </w:del>
            </w:ins>
          </w:p>
          <w:p w:rsidR="009133D9" w:rsidDel="00A43DBC" w:rsidRDefault="009133D9">
            <w:pPr>
              <w:pStyle w:val="tablecolsubhead"/>
              <w:spacing w:after="60"/>
              <w:rPr>
                <w:ins w:id="1621" w:author="Blair Hu" w:date="2018-06-15T09:28:00Z"/>
                <w:del w:id="1622" w:author="Nili Krausz" w:date="2018-06-20T12:08:00Z"/>
              </w:rPr>
              <w:pPrChange w:id="1623" w:author="Nili Krausz" w:date="2018-06-20T14:04:00Z">
                <w:pPr>
                  <w:pStyle w:val="tablecolsubhead"/>
                </w:pPr>
              </w:pPrChange>
            </w:pPr>
            <w:ins w:id="1624" w:author="Blair Hu" w:date="2018-06-15T09:28:00Z">
              <w:del w:id="1625" w:author="Nili Krausz" w:date="2018-06-20T12:08:00Z">
                <w:r w:rsidDel="00A43DBC">
                  <w:delText>(ms)</w:delText>
                </w:r>
              </w:del>
            </w:ins>
          </w:p>
        </w:tc>
        <w:tc>
          <w:tcPr>
            <w:tcW w:w="833" w:type="dxa"/>
            <w:vAlign w:val="center"/>
          </w:tcPr>
          <w:p w:rsidR="009133D9" w:rsidDel="00A43DBC" w:rsidRDefault="009133D9">
            <w:pPr>
              <w:pStyle w:val="tablecolsubhead"/>
              <w:spacing w:after="60"/>
              <w:rPr>
                <w:ins w:id="1626" w:author="Blair Hu" w:date="2018-06-15T09:28:00Z"/>
                <w:del w:id="1627" w:author="Nili Krausz" w:date="2018-06-20T12:08:00Z"/>
              </w:rPr>
              <w:pPrChange w:id="1628" w:author="Nili Krausz" w:date="2018-06-20T14:04:00Z">
                <w:pPr>
                  <w:pStyle w:val="tablecolsubhead"/>
                </w:pPr>
              </w:pPrChange>
            </w:pPr>
            <w:ins w:id="1629" w:author="Blair Hu" w:date="2018-06-15T09:28:00Z">
              <w:del w:id="1630" w:author="Nili Krausz" w:date="2018-06-20T12:08:00Z">
                <w:r w:rsidDel="00A43DBC">
                  <w:delText>Outliers</w:delText>
                </w:r>
              </w:del>
            </w:ins>
          </w:p>
        </w:tc>
        <w:tc>
          <w:tcPr>
            <w:tcW w:w="834" w:type="dxa"/>
            <w:vAlign w:val="center"/>
          </w:tcPr>
          <w:p w:rsidR="009133D9" w:rsidDel="00A43DBC" w:rsidRDefault="009133D9">
            <w:pPr>
              <w:pStyle w:val="tablecolsubhead"/>
              <w:spacing w:after="60"/>
              <w:rPr>
                <w:ins w:id="1631" w:author="Blair Hu" w:date="2018-06-15T09:28:00Z"/>
                <w:del w:id="1632" w:author="Nili Krausz" w:date="2018-06-20T12:08:00Z"/>
              </w:rPr>
              <w:pPrChange w:id="1633" w:author="Nili Krausz" w:date="2018-06-20T14:04:00Z">
                <w:pPr>
                  <w:pStyle w:val="tablecolsubhead"/>
                </w:pPr>
              </w:pPrChange>
            </w:pPr>
            <w:ins w:id="1634" w:author="Blair Hu" w:date="2018-06-15T09:28:00Z">
              <w:del w:id="1635" w:author="Nili Krausz" w:date="2018-06-20T12:08:00Z">
                <w:r w:rsidDel="00A43DBC">
                  <w:delText>F</w:delText>
                </w:r>
                <w:r w:rsidDel="00A43DBC">
                  <w:rPr>
                    <w:vertAlign w:val="subscript"/>
                  </w:rPr>
                  <w:delText>1</w:delText>
                </w:r>
              </w:del>
            </w:ins>
          </w:p>
        </w:tc>
      </w:tr>
      <w:tr w:rsidR="009133D9" w:rsidDel="00A43DBC" w:rsidTr="00233077">
        <w:trPr>
          <w:trHeight w:val="320"/>
          <w:jc w:val="center"/>
          <w:ins w:id="1636" w:author="Blair Hu" w:date="2018-06-15T09:28:00Z"/>
          <w:del w:id="1637" w:author="Nili Krausz" w:date="2018-06-20T12:08:00Z"/>
        </w:trPr>
        <w:tc>
          <w:tcPr>
            <w:tcW w:w="1527" w:type="dxa"/>
            <w:vAlign w:val="center"/>
          </w:tcPr>
          <w:p w:rsidR="009133D9" w:rsidRPr="001F04D8" w:rsidDel="00A43DBC" w:rsidRDefault="009133D9">
            <w:pPr>
              <w:pStyle w:val="tablecopy"/>
              <w:spacing w:after="60"/>
              <w:jc w:val="center"/>
              <w:rPr>
                <w:ins w:id="1638" w:author="Blair Hu" w:date="2018-06-15T09:28:00Z"/>
                <w:del w:id="1639" w:author="Nili Krausz" w:date="2018-06-20T12:08:00Z"/>
              </w:rPr>
              <w:pPrChange w:id="1640" w:author="Nili Krausz" w:date="2018-06-20T14:04:00Z">
                <w:pPr>
                  <w:pStyle w:val="tablecopy"/>
                  <w:jc w:val="center"/>
                </w:pPr>
              </w:pPrChange>
            </w:pPr>
            <w:ins w:id="1641" w:author="Blair Hu" w:date="2018-06-15T09:28:00Z">
              <w:del w:id="1642" w:author="Nili Krausz" w:date="2018-06-20T12:08:00Z">
                <w:r w:rsidDel="00A43DBC">
                  <w:delText>R Thigh</w:delText>
                </w:r>
              </w:del>
            </w:ins>
          </w:p>
        </w:tc>
        <w:tc>
          <w:tcPr>
            <w:tcW w:w="833" w:type="dxa"/>
            <w:vAlign w:val="center"/>
          </w:tcPr>
          <w:p w:rsidR="009133D9" w:rsidDel="00A43DBC" w:rsidRDefault="009133D9">
            <w:pPr>
              <w:pStyle w:val="tablecopy"/>
              <w:spacing w:after="60"/>
              <w:jc w:val="center"/>
              <w:rPr>
                <w:ins w:id="1643" w:author="Blair Hu" w:date="2018-06-15T09:28:00Z"/>
                <w:del w:id="1644" w:author="Nili Krausz" w:date="2018-06-20T12:08:00Z"/>
              </w:rPr>
              <w:pPrChange w:id="1645" w:author="Nili Krausz" w:date="2018-06-20T14:04:00Z">
                <w:pPr>
                  <w:pStyle w:val="tablecopy"/>
                  <w:jc w:val="center"/>
                </w:pPr>
              </w:pPrChange>
            </w:pPr>
            <w:ins w:id="1646" w:author="Blair Hu" w:date="2018-06-15T09:28:00Z">
              <w:del w:id="1647" w:author="Nili Krausz" w:date="2018-06-20T12:08:00Z">
                <w:r w:rsidDel="00A43DBC">
                  <w:delText>-6</w:delText>
                </w:r>
              </w:del>
            </w:ins>
          </w:p>
        </w:tc>
        <w:tc>
          <w:tcPr>
            <w:tcW w:w="833" w:type="dxa"/>
            <w:vAlign w:val="center"/>
          </w:tcPr>
          <w:p w:rsidR="009133D9" w:rsidDel="00A43DBC" w:rsidRDefault="009133D9">
            <w:pPr>
              <w:spacing w:after="60"/>
              <w:jc w:val="center"/>
              <w:rPr>
                <w:ins w:id="1648" w:author="Blair Hu" w:date="2018-06-15T09:28:00Z"/>
                <w:del w:id="1649" w:author="Nili Krausz" w:date="2018-06-20T12:08:00Z"/>
                <w:sz w:val="16"/>
                <w:szCs w:val="16"/>
              </w:rPr>
              <w:pPrChange w:id="1650" w:author="Nili Krausz" w:date="2018-06-20T14:04:00Z">
                <w:pPr>
                  <w:jc w:val="center"/>
                </w:pPr>
              </w:pPrChange>
            </w:pPr>
            <w:ins w:id="1651" w:author="Blair Hu" w:date="2018-06-15T09:28:00Z">
              <w:del w:id="1652" w:author="Nili Krausz" w:date="2018-06-20T12:08:00Z">
                <w:r w:rsidDel="00A43DBC">
                  <w:rPr>
                    <w:sz w:val="16"/>
                    <w:szCs w:val="16"/>
                  </w:rPr>
                  <w:delText>41</w:delText>
                </w:r>
              </w:del>
            </w:ins>
          </w:p>
        </w:tc>
        <w:tc>
          <w:tcPr>
            <w:tcW w:w="833" w:type="dxa"/>
            <w:vAlign w:val="center"/>
          </w:tcPr>
          <w:p w:rsidR="009133D9" w:rsidDel="00A43DBC" w:rsidRDefault="009133D9">
            <w:pPr>
              <w:spacing w:after="60"/>
              <w:jc w:val="center"/>
              <w:rPr>
                <w:ins w:id="1653" w:author="Blair Hu" w:date="2018-06-15T09:28:00Z"/>
                <w:del w:id="1654" w:author="Nili Krausz" w:date="2018-06-20T12:08:00Z"/>
                <w:sz w:val="16"/>
                <w:szCs w:val="16"/>
              </w:rPr>
              <w:pPrChange w:id="1655" w:author="Nili Krausz" w:date="2018-06-20T14:04:00Z">
                <w:pPr>
                  <w:jc w:val="center"/>
                </w:pPr>
              </w:pPrChange>
            </w:pPr>
            <w:ins w:id="1656" w:author="Blair Hu" w:date="2018-06-15T09:28:00Z">
              <w:del w:id="1657"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658" w:author="Blair Hu" w:date="2018-06-15T09:28:00Z"/>
                <w:del w:id="1659" w:author="Nili Krausz" w:date="2018-06-20T12:08:00Z"/>
                <w:sz w:val="16"/>
                <w:szCs w:val="16"/>
              </w:rPr>
              <w:pPrChange w:id="1660" w:author="Nili Krausz" w:date="2018-06-20T14:04:00Z">
                <w:pPr>
                  <w:jc w:val="center"/>
                </w:pPr>
              </w:pPrChange>
            </w:pPr>
            <w:ins w:id="1661" w:author="Blair Hu" w:date="2018-06-15T09:28:00Z">
              <w:del w:id="1662" w:author="Nili Krausz" w:date="2018-06-20T12:08:00Z">
                <w:r w:rsidDel="00A43DBC">
                  <w:rPr>
                    <w:sz w:val="16"/>
                    <w:szCs w:val="16"/>
                  </w:rPr>
                  <w:delText>0.97</w:delText>
                </w:r>
              </w:del>
            </w:ins>
          </w:p>
        </w:tc>
      </w:tr>
      <w:tr w:rsidR="009133D9" w:rsidDel="00A43DBC" w:rsidTr="00233077">
        <w:trPr>
          <w:trHeight w:val="320"/>
          <w:jc w:val="center"/>
          <w:ins w:id="1663" w:author="Blair Hu" w:date="2018-06-15T09:28:00Z"/>
          <w:del w:id="1664" w:author="Nili Krausz" w:date="2018-06-20T12:08:00Z"/>
        </w:trPr>
        <w:tc>
          <w:tcPr>
            <w:tcW w:w="1527" w:type="dxa"/>
            <w:vAlign w:val="center"/>
          </w:tcPr>
          <w:p w:rsidR="009133D9" w:rsidDel="00A43DBC" w:rsidRDefault="009133D9">
            <w:pPr>
              <w:pStyle w:val="tablecopy"/>
              <w:spacing w:after="60"/>
              <w:jc w:val="center"/>
              <w:rPr>
                <w:ins w:id="1665" w:author="Blair Hu" w:date="2018-06-15T09:28:00Z"/>
                <w:del w:id="1666" w:author="Nili Krausz" w:date="2018-06-20T12:08:00Z"/>
              </w:rPr>
              <w:pPrChange w:id="1667" w:author="Nili Krausz" w:date="2018-06-20T14:04:00Z">
                <w:pPr>
                  <w:pStyle w:val="tablecopy"/>
                  <w:jc w:val="center"/>
                </w:pPr>
              </w:pPrChange>
            </w:pPr>
            <w:ins w:id="1668" w:author="Blair Hu" w:date="2018-06-15T09:28:00Z">
              <w:del w:id="1669" w:author="Nili Krausz" w:date="2018-06-20T12:08:00Z">
                <w:r w:rsidDel="00A43DBC">
                  <w:delText>R Thigh + Shank</w:delText>
                </w:r>
              </w:del>
            </w:ins>
          </w:p>
        </w:tc>
        <w:tc>
          <w:tcPr>
            <w:tcW w:w="833" w:type="dxa"/>
            <w:vAlign w:val="center"/>
          </w:tcPr>
          <w:p w:rsidR="009133D9" w:rsidDel="00A43DBC" w:rsidRDefault="009133D9">
            <w:pPr>
              <w:pStyle w:val="tablecopy"/>
              <w:spacing w:after="60"/>
              <w:jc w:val="center"/>
              <w:rPr>
                <w:ins w:id="1670" w:author="Blair Hu" w:date="2018-06-15T09:28:00Z"/>
                <w:del w:id="1671" w:author="Nili Krausz" w:date="2018-06-20T12:08:00Z"/>
              </w:rPr>
              <w:pPrChange w:id="1672" w:author="Nili Krausz" w:date="2018-06-20T14:04:00Z">
                <w:pPr>
                  <w:pStyle w:val="tablecopy"/>
                  <w:jc w:val="center"/>
                </w:pPr>
              </w:pPrChange>
            </w:pPr>
            <w:ins w:id="1673" w:author="Blair Hu" w:date="2018-06-15T09:28:00Z">
              <w:del w:id="1674" w:author="Nili Krausz" w:date="2018-06-20T12:08:00Z">
                <w:r w:rsidDel="00A43DBC">
                  <w:delText>2</w:delText>
                </w:r>
              </w:del>
            </w:ins>
          </w:p>
        </w:tc>
        <w:tc>
          <w:tcPr>
            <w:tcW w:w="833" w:type="dxa"/>
            <w:vAlign w:val="center"/>
          </w:tcPr>
          <w:p w:rsidR="009133D9" w:rsidDel="00A43DBC" w:rsidRDefault="009133D9">
            <w:pPr>
              <w:spacing w:after="60"/>
              <w:jc w:val="center"/>
              <w:rPr>
                <w:ins w:id="1675" w:author="Blair Hu" w:date="2018-06-15T09:28:00Z"/>
                <w:del w:id="1676" w:author="Nili Krausz" w:date="2018-06-20T12:08:00Z"/>
                <w:sz w:val="16"/>
                <w:szCs w:val="16"/>
              </w:rPr>
              <w:pPrChange w:id="1677" w:author="Nili Krausz" w:date="2018-06-20T14:04:00Z">
                <w:pPr>
                  <w:jc w:val="center"/>
                </w:pPr>
              </w:pPrChange>
            </w:pPr>
            <w:ins w:id="1678" w:author="Blair Hu" w:date="2018-06-15T09:28:00Z">
              <w:del w:id="1679" w:author="Nili Krausz" w:date="2018-06-20T12:08:00Z">
                <w:r w:rsidDel="00A43DBC">
                  <w:rPr>
                    <w:sz w:val="16"/>
                    <w:szCs w:val="16"/>
                  </w:rPr>
                  <w:delText>35</w:delText>
                </w:r>
              </w:del>
            </w:ins>
          </w:p>
        </w:tc>
        <w:tc>
          <w:tcPr>
            <w:tcW w:w="833" w:type="dxa"/>
            <w:vAlign w:val="center"/>
          </w:tcPr>
          <w:p w:rsidR="009133D9" w:rsidDel="00A43DBC" w:rsidRDefault="009133D9">
            <w:pPr>
              <w:spacing w:after="60"/>
              <w:jc w:val="center"/>
              <w:rPr>
                <w:ins w:id="1680" w:author="Blair Hu" w:date="2018-06-15T09:28:00Z"/>
                <w:del w:id="1681" w:author="Nili Krausz" w:date="2018-06-20T12:08:00Z"/>
                <w:sz w:val="16"/>
                <w:szCs w:val="16"/>
              </w:rPr>
              <w:pPrChange w:id="1682" w:author="Nili Krausz" w:date="2018-06-20T14:04:00Z">
                <w:pPr>
                  <w:jc w:val="center"/>
                </w:pPr>
              </w:pPrChange>
            </w:pPr>
            <w:ins w:id="1683" w:author="Blair Hu" w:date="2018-06-15T09:28:00Z">
              <w:del w:id="1684"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685" w:author="Blair Hu" w:date="2018-06-15T09:28:00Z"/>
                <w:del w:id="1686" w:author="Nili Krausz" w:date="2018-06-20T12:08:00Z"/>
                <w:sz w:val="16"/>
                <w:szCs w:val="16"/>
              </w:rPr>
              <w:pPrChange w:id="1687" w:author="Nili Krausz" w:date="2018-06-20T14:04:00Z">
                <w:pPr>
                  <w:jc w:val="center"/>
                </w:pPr>
              </w:pPrChange>
            </w:pPr>
            <w:ins w:id="1688" w:author="Blair Hu" w:date="2018-06-15T09:28:00Z">
              <w:del w:id="1689" w:author="Nili Krausz" w:date="2018-06-20T12:08:00Z">
                <w:r w:rsidDel="00A43DBC">
                  <w:rPr>
                    <w:sz w:val="16"/>
                    <w:szCs w:val="16"/>
                  </w:rPr>
                  <w:delText>0.98</w:delText>
                </w:r>
              </w:del>
            </w:ins>
          </w:p>
        </w:tc>
      </w:tr>
      <w:tr w:rsidR="009133D9" w:rsidDel="00A43DBC" w:rsidTr="00233077">
        <w:trPr>
          <w:trHeight w:val="320"/>
          <w:jc w:val="center"/>
          <w:ins w:id="1690" w:author="Blair Hu" w:date="2018-06-15T09:28:00Z"/>
          <w:del w:id="1691" w:author="Nili Krausz" w:date="2018-06-20T12:08:00Z"/>
        </w:trPr>
        <w:tc>
          <w:tcPr>
            <w:tcW w:w="1527" w:type="dxa"/>
            <w:vAlign w:val="center"/>
          </w:tcPr>
          <w:p w:rsidR="009133D9" w:rsidDel="00A43DBC" w:rsidRDefault="009133D9">
            <w:pPr>
              <w:pStyle w:val="tablecopy"/>
              <w:spacing w:after="60"/>
              <w:jc w:val="center"/>
              <w:rPr>
                <w:ins w:id="1692" w:author="Blair Hu" w:date="2018-06-15T09:28:00Z"/>
                <w:del w:id="1693" w:author="Nili Krausz" w:date="2018-06-20T12:08:00Z"/>
              </w:rPr>
              <w:pPrChange w:id="1694" w:author="Nili Krausz" w:date="2018-06-20T14:04:00Z">
                <w:pPr>
                  <w:pStyle w:val="tablecopy"/>
                  <w:jc w:val="center"/>
                </w:pPr>
              </w:pPrChange>
            </w:pPr>
            <w:ins w:id="1695" w:author="Blair Hu" w:date="2018-06-15T09:28:00Z">
              <w:del w:id="1696" w:author="Nili Krausz" w:date="2018-06-20T12:08:00Z">
                <w:r w:rsidDel="00A43DBC">
                  <w:delText>R/L Thigh + Shank</w:delText>
                </w:r>
              </w:del>
            </w:ins>
          </w:p>
        </w:tc>
        <w:tc>
          <w:tcPr>
            <w:tcW w:w="833" w:type="dxa"/>
            <w:vAlign w:val="center"/>
          </w:tcPr>
          <w:p w:rsidR="009133D9" w:rsidDel="00A43DBC" w:rsidRDefault="009133D9">
            <w:pPr>
              <w:pStyle w:val="tablecopy"/>
              <w:spacing w:after="60"/>
              <w:jc w:val="center"/>
              <w:rPr>
                <w:ins w:id="1697" w:author="Blair Hu" w:date="2018-06-15T09:28:00Z"/>
                <w:del w:id="1698" w:author="Nili Krausz" w:date="2018-06-20T12:08:00Z"/>
              </w:rPr>
              <w:pPrChange w:id="1699" w:author="Nili Krausz" w:date="2018-06-20T14:04:00Z">
                <w:pPr>
                  <w:pStyle w:val="tablecopy"/>
                  <w:jc w:val="center"/>
                </w:pPr>
              </w:pPrChange>
            </w:pPr>
            <w:ins w:id="1700" w:author="Blair Hu" w:date="2018-06-15T09:28:00Z">
              <w:del w:id="1701" w:author="Nili Krausz" w:date="2018-06-20T12:08:00Z">
                <w:r w:rsidDel="00A43DBC">
                  <w:delText>-7</w:delText>
                </w:r>
              </w:del>
            </w:ins>
          </w:p>
        </w:tc>
        <w:tc>
          <w:tcPr>
            <w:tcW w:w="833" w:type="dxa"/>
            <w:vAlign w:val="center"/>
          </w:tcPr>
          <w:p w:rsidR="009133D9" w:rsidDel="00A43DBC" w:rsidRDefault="009133D9">
            <w:pPr>
              <w:spacing w:after="60"/>
              <w:jc w:val="center"/>
              <w:rPr>
                <w:ins w:id="1702" w:author="Blair Hu" w:date="2018-06-15T09:28:00Z"/>
                <w:del w:id="1703" w:author="Nili Krausz" w:date="2018-06-20T12:08:00Z"/>
                <w:sz w:val="16"/>
                <w:szCs w:val="16"/>
              </w:rPr>
              <w:pPrChange w:id="1704" w:author="Nili Krausz" w:date="2018-06-20T14:04:00Z">
                <w:pPr>
                  <w:jc w:val="center"/>
                </w:pPr>
              </w:pPrChange>
            </w:pPr>
            <w:ins w:id="1705" w:author="Blair Hu" w:date="2018-06-15T09:28:00Z">
              <w:del w:id="1706" w:author="Nili Krausz" w:date="2018-06-20T12:08:00Z">
                <w:r w:rsidDel="00A43DBC">
                  <w:rPr>
                    <w:sz w:val="16"/>
                    <w:szCs w:val="16"/>
                  </w:rPr>
                  <w:delText>35</w:delText>
                </w:r>
              </w:del>
            </w:ins>
          </w:p>
        </w:tc>
        <w:tc>
          <w:tcPr>
            <w:tcW w:w="833" w:type="dxa"/>
            <w:vAlign w:val="center"/>
          </w:tcPr>
          <w:p w:rsidR="009133D9" w:rsidDel="00A43DBC" w:rsidRDefault="009133D9">
            <w:pPr>
              <w:spacing w:after="60"/>
              <w:jc w:val="center"/>
              <w:rPr>
                <w:ins w:id="1707" w:author="Blair Hu" w:date="2018-06-15T09:28:00Z"/>
                <w:del w:id="1708" w:author="Nili Krausz" w:date="2018-06-20T12:08:00Z"/>
                <w:sz w:val="16"/>
                <w:szCs w:val="16"/>
              </w:rPr>
              <w:pPrChange w:id="1709" w:author="Nili Krausz" w:date="2018-06-20T14:04:00Z">
                <w:pPr>
                  <w:jc w:val="center"/>
                </w:pPr>
              </w:pPrChange>
            </w:pPr>
            <w:ins w:id="1710" w:author="Blair Hu" w:date="2018-06-15T09:28:00Z">
              <w:del w:id="1711"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712" w:author="Blair Hu" w:date="2018-06-15T09:28:00Z"/>
                <w:del w:id="1713" w:author="Nili Krausz" w:date="2018-06-20T12:08:00Z"/>
                <w:sz w:val="16"/>
                <w:szCs w:val="16"/>
              </w:rPr>
              <w:pPrChange w:id="1714" w:author="Nili Krausz" w:date="2018-06-20T14:04:00Z">
                <w:pPr>
                  <w:jc w:val="center"/>
                </w:pPr>
              </w:pPrChange>
            </w:pPr>
            <w:ins w:id="1715" w:author="Blair Hu" w:date="2018-06-15T09:28:00Z">
              <w:del w:id="1716" w:author="Nili Krausz" w:date="2018-06-20T12:08:00Z">
                <w:r w:rsidDel="00A43DBC">
                  <w:rPr>
                    <w:sz w:val="16"/>
                    <w:szCs w:val="16"/>
                  </w:rPr>
                  <w:delText>0.98</w:delText>
                </w:r>
              </w:del>
            </w:ins>
          </w:p>
        </w:tc>
      </w:tr>
      <w:tr w:rsidR="009133D9" w:rsidDel="00A43DBC" w:rsidTr="00233077">
        <w:trPr>
          <w:trHeight w:val="320"/>
          <w:jc w:val="center"/>
          <w:ins w:id="1717" w:author="Blair Hu" w:date="2018-06-15T09:28:00Z"/>
          <w:del w:id="1718" w:author="Nili Krausz" w:date="2018-06-20T12:08:00Z"/>
        </w:trPr>
        <w:tc>
          <w:tcPr>
            <w:tcW w:w="1527" w:type="dxa"/>
            <w:vAlign w:val="center"/>
          </w:tcPr>
          <w:p w:rsidR="009133D9" w:rsidDel="00A43DBC" w:rsidRDefault="009133D9">
            <w:pPr>
              <w:pStyle w:val="tablecopy"/>
              <w:spacing w:after="60"/>
              <w:jc w:val="center"/>
              <w:rPr>
                <w:ins w:id="1719" w:author="Blair Hu" w:date="2018-06-15T09:28:00Z"/>
                <w:del w:id="1720" w:author="Nili Krausz" w:date="2018-06-20T12:08:00Z"/>
              </w:rPr>
              <w:pPrChange w:id="1721" w:author="Nili Krausz" w:date="2018-06-20T14:04:00Z">
                <w:pPr>
                  <w:pStyle w:val="tablecopy"/>
                  <w:jc w:val="center"/>
                </w:pPr>
              </w:pPrChange>
            </w:pPr>
            <w:ins w:id="1722" w:author="Blair Hu" w:date="2018-06-15T09:28:00Z">
              <w:del w:id="1723" w:author="Nili Krausz" w:date="2018-06-20T12:08:00Z">
                <w:r w:rsidDel="00A43DBC">
                  <w:delText>Depth only</w:delText>
                </w:r>
              </w:del>
            </w:ins>
          </w:p>
        </w:tc>
        <w:tc>
          <w:tcPr>
            <w:tcW w:w="833" w:type="dxa"/>
            <w:vAlign w:val="center"/>
          </w:tcPr>
          <w:p w:rsidR="009133D9" w:rsidDel="00A43DBC" w:rsidRDefault="009133D9">
            <w:pPr>
              <w:pStyle w:val="tablecopy"/>
              <w:spacing w:after="60"/>
              <w:jc w:val="center"/>
              <w:rPr>
                <w:ins w:id="1724" w:author="Blair Hu" w:date="2018-06-15T09:28:00Z"/>
                <w:del w:id="1725" w:author="Nili Krausz" w:date="2018-06-20T12:08:00Z"/>
              </w:rPr>
              <w:pPrChange w:id="1726" w:author="Nili Krausz" w:date="2018-06-20T14:04:00Z">
                <w:pPr>
                  <w:pStyle w:val="tablecopy"/>
                  <w:jc w:val="center"/>
                </w:pPr>
              </w:pPrChange>
            </w:pPr>
            <w:ins w:id="1727" w:author="Blair Hu" w:date="2018-06-15T09:28:00Z">
              <w:del w:id="1728" w:author="Nili Krausz" w:date="2018-06-20T12:08:00Z">
                <w:r w:rsidDel="00A43DBC">
                  <w:delText>-7</w:delText>
                </w:r>
              </w:del>
            </w:ins>
          </w:p>
        </w:tc>
        <w:tc>
          <w:tcPr>
            <w:tcW w:w="833" w:type="dxa"/>
            <w:vAlign w:val="center"/>
          </w:tcPr>
          <w:p w:rsidR="009133D9" w:rsidDel="00A43DBC" w:rsidRDefault="009133D9">
            <w:pPr>
              <w:spacing w:after="60"/>
              <w:jc w:val="center"/>
              <w:rPr>
                <w:ins w:id="1729" w:author="Blair Hu" w:date="2018-06-15T09:28:00Z"/>
                <w:del w:id="1730" w:author="Nili Krausz" w:date="2018-06-20T12:08:00Z"/>
                <w:sz w:val="16"/>
                <w:szCs w:val="16"/>
              </w:rPr>
              <w:pPrChange w:id="1731" w:author="Nili Krausz" w:date="2018-06-20T14:04:00Z">
                <w:pPr>
                  <w:jc w:val="center"/>
                </w:pPr>
              </w:pPrChange>
            </w:pPr>
            <w:ins w:id="1732" w:author="Blair Hu" w:date="2018-06-15T09:28:00Z">
              <w:del w:id="1733" w:author="Nili Krausz" w:date="2018-06-20T12:08:00Z">
                <w:r w:rsidDel="00A43DBC">
                  <w:rPr>
                    <w:sz w:val="16"/>
                    <w:szCs w:val="16"/>
                  </w:rPr>
                  <w:delText>85</w:delText>
                </w:r>
              </w:del>
            </w:ins>
          </w:p>
        </w:tc>
        <w:tc>
          <w:tcPr>
            <w:tcW w:w="833" w:type="dxa"/>
            <w:vAlign w:val="center"/>
          </w:tcPr>
          <w:p w:rsidR="009133D9" w:rsidDel="00A43DBC" w:rsidRDefault="009133D9">
            <w:pPr>
              <w:spacing w:after="60"/>
              <w:jc w:val="center"/>
              <w:rPr>
                <w:ins w:id="1734" w:author="Blair Hu" w:date="2018-06-15T09:28:00Z"/>
                <w:del w:id="1735" w:author="Nili Krausz" w:date="2018-06-20T12:08:00Z"/>
                <w:sz w:val="16"/>
                <w:szCs w:val="16"/>
              </w:rPr>
              <w:pPrChange w:id="1736" w:author="Nili Krausz" w:date="2018-06-20T14:04:00Z">
                <w:pPr>
                  <w:jc w:val="center"/>
                </w:pPr>
              </w:pPrChange>
            </w:pPr>
            <w:ins w:id="1737" w:author="Blair Hu" w:date="2018-06-15T09:28:00Z">
              <w:del w:id="1738"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739" w:author="Blair Hu" w:date="2018-06-15T09:28:00Z"/>
                <w:del w:id="1740" w:author="Nili Krausz" w:date="2018-06-20T12:08:00Z"/>
                <w:sz w:val="16"/>
                <w:szCs w:val="16"/>
              </w:rPr>
              <w:pPrChange w:id="1741" w:author="Nili Krausz" w:date="2018-06-20T14:04:00Z">
                <w:pPr>
                  <w:jc w:val="center"/>
                </w:pPr>
              </w:pPrChange>
            </w:pPr>
            <w:ins w:id="1742" w:author="Blair Hu" w:date="2018-06-15T09:28:00Z">
              <w:del w:id="1743" w:author="Nili Krausz" w:date="2018-06-20T12:08:00Z">
                <w:r w:rsidDel="00A43DBC">
                  <w:rPr>
                    <w:sz w:val="16"/>
                    <w:szCs w:val="16"/>
                  </w:rPr>
                  <w:delText>0.94</w:delText>
                </w:r>
              </w:del>
            </w:ins>
          </w:p>
        </w:tc>
      </w:tr>
      <w:tr w:rsidR="009133D9" w:rsidDel="00A43DBC" w:rsidTr="00233077">
        <w:trPr>
          <w:trHeight w:val="320"/>
          <w:jc w:val="center"/>
          <w:ins w:id="1744" w:author="Blair Hu" w:date="2018-06-15T09:28:00Z"/>
          <w:del w:id="1745" w:author="Nili Krausz" w:date="2018-06-20T12:08:00Z"/>
        </w:trPr>
        <w:tc>
          <w:tcPr>
            <w:tcW w:w="1527" w:type="dxa"/>
            <w:vAlign w:val="center"/>
          </w:tcPr>
          <w:p w:rsidR="009133D9" w:rsidDel="00A43DBC" w:rsidRDefault="009133D9">
            <w:pPr>
              <w:pStyle w:val="tablecopy"/>
              <w:spacing w:after="60"/>
              <w:jc w:val="center"/>
              <w:rPr>
                <w:ins w:id="1746" w:author="Blair Hu" w:date="2018-06-15T09:28:00Z"/>
                <w:del w:id="1747" w:author="Nili Krausz" w:date="2018-06-20T12:08:00Z"/>
              </w:rPr>
              <w:pPrChange w:id="1748" w:author="Nili Krausz" w:date="2018-06-20T14:04:00Z">
                <w:pPr>
                  <w:pStyle w:val="tablecopy"/>
                  <w:jc w:val="center"/>
                </w:pPr>
              </w:pPrChange>
            </w:pPr>
            <w:ins w:id="1749" w:author="Blair Hu" w:date="2018-06-15T09:28:00Z">
              <w:del w:id="1750" w:author="Nili Krausz" w:date="2018-06-20T12:08:00Z">
                <w:r w:rsidDel="00A43DBC">
                  <w:delText>R Thigh + Depth</w:delText>
                </w:r>
              </w:del>
            </w:ins>
          </w:p>
        </w:tc>
        <w:tc>
          <w:tcPr>
            <w:tcW w:w="833" w:type="dxa"/>
            <w:vAlign w:val="center"/>
          </w:tcPr>
          <w:p w:rsidR="009133D9" w:rsidDel="00A43DBC" w:rsidRDefault="009133D9">
            <w:pPr>
              <w:pStyle w:val="tablecopy"/>
              <w:spacing w:after="60"/>
              <w:jc w:val="center"/>
              <w:rPr>
                <w:ins w:id="1751" w:author="Blair Hu" w:date="2018-06-15T09:28:00Z"/>
                <w:del w:id="1752" w:author="Nili Krausz" w:date="2018-06-20T12:08:00Z"/>
              </w:rPr>
              <w:pPrChange w:id="1753" w:author="Nili Krausz" w:date="2018-06-20T14:04:00Z">
                <w:pPr>
                  <w:pStyle w:val="tablecopy"/>
                  <w:jc w:val="center"/>
                </w:pPr>
              </w:pPrChange>
            </w:pPr>
            <w:ins w:id="1754" w:author="Blair Hu" w:date="2018-06-15T09:28:00Z">
              <w:del w:id="1755" w:author="Nili Krausz" w:date="2018-06-20T12:08:00Z">
                <w:r w:rsidDel="00A43DBC">
                  <w:delText>-5</w:delText>
                </w:r>
              </w:del>
            </w:ins>
          </w:p>
        </w:tc>
        <w:tc>
          <w:tcPr>
            <w:tcW w:w="833" w:type="dxa"/>
            <w:vAlign w:val="center"/>
          </w:tcPr>
          <w:p w:rsidR="009133D9" w:rsidDel="00A43DBC" w:rsidRDefault="009133D9">
            <w:pPr>
              <w:spacing w:after="60"/>
              <w:jc w:val="center"/>
              <w:rPr>
                <w:ins w:id="1756" w:author="Blair Hu" w:date="2018-06-15T09:28:00Z"/>
                <w:del w:id="1757" w:author="Nili Krausz" w:date="2018-06-20T12:08:00Z"/>
                <w:sz w:val="16"/>
                <w:szCs w:val="16"/>
              </w:rPr>
              <w:pPrChange w:id="1758" w:author="Nili Krausz" w:date="2018-06-20T14:04:00Z">
                <w:pPr>
                  <w:jc w:val="center"/>
                </w:pPr>
              </w:pPrChange>
            </w:pPr>
            <w:ins w:id="1759" w:author="Blair Hu" w:date="2018-06-15T09:28:00Z">
              <w:del w:id="1760" w:author="Nili Krausz" w:date="2018-06-20T12:08:00Z">
                <w:r w:rsidDel="00A43DBC">
                  <w:rPr>
                    <w:sz w:val="16"/>
                    <w:szCs w:val="16"/>
                  </w:rPr>
                  <w:delText>39</w:delText>
                </w:r>
              </w:del>
            </w:ins>
          </w:p>
        </w:tc>
        <w:tc>
          <w:tcPr>
            <w:tcW w:w="833" w:type="dxa"/>
            <w:vAlign w:val="center"/>
          </w:tcPr>
          <w:p w:rsidR="009133D9" w:rsidDel="00A43DBC" w:rsidRDefault="009133D9">
            <w:pPr>
              <w:spacing w:after="60"/>
              <w:jc w:val="center"/>
              <w:rPr>
                <w:ins w:id="1761" w:author="Blair Hu" w:date="2018-06-15T09:28:00Z"/>
                <w:del w:id="1762" w:author="Nili Krausz" w:date="2018-06-20T12:08:00Z"/>
                <w:sz w:val="16"/>
                <w:szCs w:val="16"/>
              </w:rPr>
              <w:pPrChange w:id="1763" w:author="Nili Krausz" w:date="2018-06-20T14:04:00Z">
                <w:pPr>
                  <w:jc w:val="center"/>
                </w:pPr>
              </w:pPrChange>
            </w:pPr>
            <w:ins w:id="1764" w:author="Blair Hu" w:date="2018-06-15T09:28:00Z">
              <w:del w:id="1765" w:author="Nili Krausz" w:date="2018-06-20T12:08:00Z">
                <w:r w:rsidDel="00A43DBC">
                  <w:rPr>
                    <w:sz w:val="16"/>
                    <w:szCs w:val="16"/>
                  </w:rPr>
                  <w:delText>0</w:delText>
                </w:r>
              </w:del>
            </w:ins>
          </w:p>
        </w:tc>
        <w:tc>
          <w:tcPr>
            <w:tcW w:w="834" w:type="dxa"/>
            <w:vAlign w:val="center"/>
          </w:tcPr>
          <w:p w:rsidR="009133D9" w:rsidDel="00A43DBC" w:rsidRDefault="009133D9">
            <w:pPr>
              <w:spacing w:after="60"/>
              <w:jc w:val="center"/>
              <w:rPr>
                <w:ins w:id="1766" w:author="Blair Hu" w:date="2018-06-15T09:28:00Z"/>
                <w:del w:id="1767" w:author="Nili Krausz" w:date="2018-06-20T12:08:00Z"/>
                <w:sz w:val="16"/>
                <w:szCs w:val="16"/>
              </w:rPr>
              <w:pPrChange w:id="1768" w:author="Nili Krausz" w:date="2018-06-20T14:04:00Z">
                <w:pPr>
                  <w:jc w:val="center"/>
                </w:pPr>
              </w:pPrChange>
            </w:pPr>
            <w:ins w:id="1769" w:author="Blair Hu" w:date="2018-06-15T09:28:00Z">
              <w:del w:id="1770" w:author="Nili Krausz" w:date="2018-06-20T12:08:00Z">
                <w:r w:rsidDel="00A43DBC">
                  <w:rPr>
                    <w:sz w:val="16"/>
                    <w:szCs w:val="16"/>
                  </w:rPr>
                  <w:delText>0.92</w:delText>
                </w:r>
              </w:del>
            </w:ins>
          </w:p>
        </w:tc>
      </w:tr>
    </w:tbl>
    <w:p w:rsidR="009133D9" w:rsidDel="00752845" w:rsidRDefault="00C00413">
      <w:pPr>
        <w:spacing w:before="60" w:after="60" w:line="228" w:lineRule="auto"/>
        <w:ind w:firstLine="202"/>
        <w:jc w:val="both"/>
        <w:rPr>
          <w:del w:id="1771" w:author="Blair Hu" w:date="2018-06-15T09:28:00Z"/>
        </w:rPr>
        <w:pPrChange w:id="1772" w:author="Nili Krausz" w:date="2018-06-20T15:36:00Z">
          <w:pPr>
            <w:spacing w:before="120" w:after="60"/>
            <w:ind w:firstLine="202"/>
            <w:jc w:val="both"/>
          </w:pPr>
        </w:pPrChange>
      </w:pPr>
      <w:ins w:id="1773" w:author="Blair Hu" w:date="2018-06-22T09:26:00Z">
        <w:del w:id="1774" w:author="Nili Krausz" w:date="2018-06-26T13:45:00Z">
          <w:r w:rsidDel="006D4046">
            <w:rPr>
              <w:rFonts w:eastAsia="SimSun"/>
              <w:noProof/>
              <w:sz w:val="16"/>
              <w:szCs w:val="16"/>
            </w:rPr>
            <w:delText>o</w:delText>
          </w:r>
        </w:del>
      </w:ins>
    </w:p>
    <w:p w:rsidR="001B71D8" w:rsidDel="001B71D8" w:rsidRDefault="00405D69">
      <w:pPr>
        <w:spacing w:after="60" w:line="228" w:lineRule="auto"/>
        <w:jc w:val="both"/>
        <w:rPr>
          <w:del w:id="1775" w:author="Nili Krausz" w:date="2018-06-20T13:25:00Z"/>
        </w:rPr>
        <w:pPrChange w:id="1776" w:author="Nili Krausz" w:date="2018-06-20T15:34:00Z">
          <w:pPr>
            <w:spacing w:before="120" w:after="60"/>
            <w:ind w:firstLine="202"/>
            <w:jc w:val="both"/>
          </w:pPr>
        </w:pPrChange>
      </w:pPr>
      <w:del w:id="1777" w:author="Nili Krausz" w:date="2018-06-26T13:58:00Z">
        <w:r w:rsidDel="003F19F0">
          <w:delText>We found that our</w:delText>
        </w:r>
      </w:del>
      <w:ins w:id="1778" w:author="Blair Hu" w:date="2018-06-15T10:59:00Z">
        <w:del w:id="1779" w:author="Nili Krausz" w:date="2018-06-26T13:58:00Z">
          <w:r w:rsidR="00B900C5" w:rsidDel="003F19F0">
            <w:delText>Our</w:delText>
          </w:r>
        </w:del>
      </w:ins>
      <w:del w:id="1780" w:author="Nili Krausz" w:date="2018-06-26T13:58:00Z">
        <w:r w:rsidDel="003F19F0">
          <w:delText xml:space="preserve"> approach accurately detected both events (usually before the ground truth) for a variety of level ground walking tasks which included different speeds and paths. Without any additional adjustments, we did not notice any task-related changes in performance. As expected, we detected the ipsilateral (</w:delText>
        </w:r>
        <w:r w:rsidDel="003F19F0">
          <w:rPr>
            <w:i/>
          </w:rPr>
          <w:delText>i.e.</w:delText>
        </w:r>
        <w:r w:rsidDel="003F19F0">
          <w:delText xml:space="preserve"> sensor side) toe off events more accurately than the contralateral heel contact events. Because the subject’s interlimb coordination was intact, we also expected the prediction accuracy for left heel contact events using </w:delText>
        </w:r>
        <w:r w:rsidR="00955879" w:rsidDel="003F19F0">
          <w:delText xml:space="preserve">right leg </w:delText>
        </w:r>
        <w:r w:rsidDel="003F19F0">
          <w:delText>IMU</w:delText>
        </w:r>
        <w:r w:rsidR="00955879" w:rsidDel="003F19F0">
          <w:delText xml:space="preserve">s </w:delText>
        </w:r>
        <w:r w:rsidDel="003F19F0">
          <w:delText xml:space="preserve">to not deteriorate drastically. The classifiers trained with heuristic features from the IMU only learned to associate right thigh kinematics with left leg state; however, we </w:delText>
        </w:r>
      </w:del>
      <w:del w:id="1781" w:author="Nili Krausz" w:date="2018-06-20T14:18:00Z">
        <w:r w:rsidDel="00233077">
          <w:delText xml:space="preserve">would </w:delText>
        </w:r>
      </w:del>
      <w:del w:id="1782" w:author="Nili Krausz" w:date="2018-06-26T13:58:00Z">
        <w:r w:rsidDel="003F19F0">
          <w:delText xml:space="preserve">expect this association to weaken for subjects with gait impairments. Somewhat surprisingly, the </w:delText>
        </w:r>
        <w:r w:rsidR="00955879" w:rsidDel="003F19F0">
          <w:delText>depth sensor</w:delText>
        </w:r>
        <w:r w:rsidDel="003F19F0">
          <w:delText xml:space="preserve"> achieved low mean residuals for both gait events using only one depth-based feature for each prediction. Not surprisingly, </w:delText>
        </w:r>
      </w:del>
      <w:del w:id="1783" w:author="Nili Krausz" w:date="2018-06-20T14:18:00Z">
        <w:r w:rsidDel="00233077">
          <w:delText>there was</w:delText>
        </w:r>
      </w:del>
      <w:del w:id="1784" w:author="Nili Krausz" w:date="2018-06-26T13:58:00Z">
        <w:r w:rsidDel="003F19F0">
          <w:delText xml:space="preserve"> greater variability and more outliers </w:delText>
        </w:r>
      </w:del>
      <w:del w:id="1785" w:author="Nili Krausz" w:date="2018-06-20T14:18:00Z">
        <w:r w:rsidDel="00233077">
          <w:delText xml:space="preserve">using the </w:delText>
        </w:r>
        <w:r w:rsidR="00955879" w:rsidDel="00233077">
          <w:delText>depth sensor</w:delText>
        </w:r>
        <w:r w:rsidDel="00233077">
          <w:delText xml:space="preserve"> alone </w:delText>
        </w:r>
      </w:del>
      <w:del w:id="1786" w:author="Nili Krausz" w:date="2018-06-26T13:58:00Z">
        <w:r w:rsidDel="003F19F0">
          <w:delText xml:space="preserve">for two main reasons. </w:delText>
        </w:r>
      </w:del>
    </w:p>
    <w:p w:rsidR="00405D69" w:rsidDel="003F19F0" w:rsidRDefault="00405D69">
      <w:pPr>
        <w:spacing w:after="60" w:line="228" w:lineRule="auto"/>
        <w:jc w:val="both"/>
        <w:rPr>
          <w:del w:id="1787" w:author="Nili Krausz" w:date="2018-06-26T13:58:00Z"/>
        </w:rPr>
        <w:pPrChange w:id="1788" w:author="Nili Krausz" w:date="2018-06-20T15:34:00Z">
          <w:pPr>
            <w:spacing w:before="120" w:after="60"/>
            <w:ind w:firstLine="202"/>
            <w:jc w:val="both"/>
          </w:pPr>
        </w:pPrChange>
      </w:pPr>
      <w:del w:id="1789" w:author="Nili Krausz" w:date="2018-06-26T13:58:00Z">
        <w:r w:rsidDel="003F19F0">
          <w:delText xml:space="preserve">First, we chose not to include the IMU into our estimate of the ground plane, which affected the segmentation of the contralateral foot. Because the outline of the foot was often sparse or absent after ground removal, we chose to estimate heel contact using shank angle. Shank angle served as a convenient proxy for detecting heel contact because it is related to foot rollover but it is only indirectly related to ground contact. The estimate of shank angle could have also been affected by movement of the </w:delText>
        </w:r>
        <w:r w:rsidR="00B07F3C" w:rsidDel="003F19F0">
          <w:delText>sensor</w:delText>
        </w:r>
        <w:r w:rsidDel="003F19F0">
          <w:delText xml:space="preserve"> during walking and thresholding applied during image processing. </w:delText>
        </w:r>
      </w:del>
    </w:p>
    <w:p w:rsidR="00AD3836" w:rsidDel="00AD3836" w:rsidRDefault="00405D69">
      <w:pPr>
        <w:spacing w:before="60" w:after="60" w:line="228" w:lineRule="auto"/>
        <w:ind w:firstLine="202"/>
        <w:jc w:val="both"/>
        <w:rPr>
          <w:del w:id="1790" w:author="Nili Krausz" w:date="2018-06-20T13:58:00Z"/>
        </w:rPr>
        <w:pPrChange w:id="1791" w:author="Nili Krausz" w:date="2018-06-26T15:05:00Z">
          <w:pPr>
            <w:spacing w:before="120" w:after="60"/>
            <w:ind w:firstLine="202"/>
            <w:jc w:val="both"/>
          </w:pPr>
        </w:pPrChange>
      </w:pPr>
      <w:del w:id="1792" w:author="Nili Krausz" w:date="2018-06-26T13:58:00Z">
        <w:r w:rsidDel="003F19F0">
          <w:delText>Second, the template matching procedure was sensitive to temporal misalignment and the binary masking operation did not always adequately reflect the similarity between the sliding window and template. We also found that sensor fusion slightly improved prediction accuracy</w:delText>
        </w:r>
      </w:del>
      <w:del w:id="1793" w:author="Nili Krausz" w:date="2018-06-20T14:19:00Z">
        <w:r w:rsidDel="00233077">
          <w:delText xml:space="preserve"> and approached the accuracy with </w:delText>
        </w:r>
      </w:del>
      <w:del w:id="1794" w:author="Nili Krausz" w:date="2018-06-26T13:58:00Z">
        <w:r w:rsidDel="003F19F0">
          <w:delText>bilateral shank and thigh IMUs. Because p</w:delText>
        </w:r>
        <w:r w:rsidR="00B07F3C" w:rsidDel="003F19F0">
          <w:delText xml:space="preserve">redicting gait events using depth data </w:delText>
        </w:r>
        <w:r w:rsidDel="003F19F0">
          <w:delText>makes no assumptions about interlimb coordination, we expected sensor fusion to improve prediction accuracy. We believe this is an important finding because it demonstrates that unilateral sensor fusion can achieve similar accuracies as a bilateral setup.</w:delText>
        </w:r>
      </w:del>
    </w:p>
    <w:p w:rsidR="00405D69" w:rsidRDefault="00405D69">
      <w:pPr>
        <w:pStyle w:val="Heading2"/>
        <w:numPr>
          <w:ilvl w:val="0"/>
          <w:numId w:val="0"/>
        </w:numPr>
        <w:spacing w:before="60" w:line="228" w:lineRule="auto"/>
        <w:pPrChange w:id="1795" w:author="Nili Krausz" w:date="2018-06-26T15:05:00Z">
          <w:pPr>
            <w:pStyle w:val="Heading2"/>
            <w:numPr>
              <w:ilvl w:val="0"/>
              <w:numId w:val="0"/>
            </w:numPr>
            <w:ind w:left="0"/>
          </w:pPr>
        </w:pPrChange>
      </w:pPr>
      <w:r w:rsidRPr="008E0C05">
        <w:rPr>
          <w:rFonts w:hint="eastAsia"/>
        </w:rPr>
        <w:t>Limitations</w:t>
      </w:r>
      <w:r>
        <w:t xml:space="preserve"> and Future Work</w:t>
      </w:r>
      <w:r w:rsidRPr="008E0C05">
        <w:rPr>
          <w:rFonts w:hint="eastAsia"/>
        </w:rPr>
        <w:t>:</w:t>
      </w:r>
    </w:p>
    <w:p w:rsidR="00B07F3C" w:rsidRDefault="00405D69">
      <w:pPr>
        <w:spacing w:after="60" w:line="228" w:lineRule="auto"/>
        <w:ind w:firstLine="202"/>
        <w:jc w:val="both"/>
        <w:pPrChange w:id="1796" w:author="Nili Krausz" w:date="2018-06-26T15:05:00Z">
          <w:pPr>
            <w:spacing w:before="120" w:after="60"/>
            <w:ind w:firstLine="202"/>
            <w:jc w:val="both"/>
          </w:pPr>
        </w:pPrChange>
      </w:pPr>
      <w:r>
        <w:t xml:space="preserve">Although our proof of concept provided promising results, </w:t>
      </w:r>
      <w:del w:id="1797" w:author="Nili Krausz" w:date="2018-06-20T14:20:00Z">
        <w:r w:rsidDel="00233077">
          <w:delText>we identified</w:delText>
        </w:r>
      </w:del>
      <w:ins w:id="1798" w:author="Nili Krausz" w:date="2018-06-20T14:20:00Z">
        <w:r w:rsidR="00233077">
          <w:t>there are</w:t>
        </w:r>
      </w:ins>
      <w:r>
        <w:t xml:space="preserve"> several limitations to this work. One limitation is that we only tested our algorithm </w:t>
      </w:r>
      <w:del w:id="1799" w:author="Nili Krausz" w:date="2018-06-20T14:20:00Z">
        <w:r w:rsidDel="00233077">
          <w:delText xml:space="preserve">using </w:delText>
        </w:r>
      </w:del>
      <w:ins w:id="1800" w:author="Nili Krausz" w:date="2018-06-20T14:20:00Z">
        <w:r w:rsidR="00233077">
          <w:t xml:space="preserve">on </w:t>
        </w:r>
      </w:ins>
      <w:r>
        <w:t xml:space="preserve">a limited number of level </w:t>
      </w:r>
      <w:del w:id="1801" w:author="Blair Hu" w:date="2018-06-15T11:17:00Z">
        <w:r w:rsidDel="00383852">
          <w:delText xml:space="preserve">ground </w:delText>
        </w:r>
      </w:del>
      <w:r>
        <w:t xml:space="preserve">walking trials. We anticipate that some modifications, particularly to the ground and leg segmentation steps, may be necessary to adapt this algorithm </w:t>
      </w:r>
      <w:del w:id="1802" w:author="Blair Hu" w:date="2018-06-15T11:17:00Z">
        <w:r w:rsidDel="00383852">
          <w:delText>for use with other walking</w:delText>
        </w:r>
      </w:del>
      <w:ins w:id="1803" w:author="Blair Hu" w:date="2018-06-15T11:17:00Z">
        <w:r w:rsidR="00383852">
          <w:t>to other</w:t>
        </w:r>
      </w:ins>
      <w:r>
        <w:t xml:space="preserve"> activities such as ascending/descending stairs/ramps. We also excluded g</w:t>
      </w:r>
      <w:r w:rsidRPr="008E0C05">
        <w:rPr>
          <w:rFonts w:hint="eastAsia"/>
        </w:rPr>
        <w:t xml:space="preserve">ait initiation and termination </w:t>
      </w:r>
      <w:r>
        <w:t xml:space="preserve">steps because their kinematics differ from steady state steps. Thus, a separate classifier may be required for accurately segmenting non-steady-state steps. </w:t>
      </w:r>
    </w:p>
    <w:p w:rsidR="00405D69" w:rsidRDefault="00405D69">
      <w:pPr>
        <w:spacing w:after="60" w:line="228" w:lineRule="auto"/>
        <w:ind w:firstLine="202"/>
        <w:jc w:val="both"/>
        <w:rPr>
          <w:ins w:id="1804" w:author="Nili Krausz" w:date="2018-06-26T14:44:00Z"/>
        </w:rPr>
        <w:pPrChange w:id="1805" w:author="Nili Krausz" w:date="2018-06-26T15:05:00Z">
          <w:pPr>
            <w:spacing w:before="120" w:after="60"/>
            <w:ind w:firstLine="202"/>
            <w:jc w:val="both"/>
          </w:pPr>
        </w:pPrChange>
      </w:pPr>
      <w:r>
        <w:t xml:space="preserve">Our work is also limited by having only one able-bodied subject. In the future, we plan to assess the generalizability of our method to individuals with gait impairments, </w:t>
      </w:r>
      <w:r w:rsidR="00B07F3C">
        <w:t xml:space="preserve">to </w:t>
      </w:r>
      <w:r>
        <w:t>a lar</w:t>
      </w:r>
      <w:r w:rsidR="00A86BC8">
        <w:t>ger collection of walking data</w:t>
      </w:r>
      <w:r>
        <w:t xml:space="preserve">, </w:t>
      </w:r>
      <w:r w:rsidR="00B07F3C">
        <w:t xml:space="preserve">and </w:t>
      </w:r>
      <w:r>
        <w:t xml:space="preserve">to </w:t>
      </w:r>
      <w:del w:id="1806" w:author="Nili Krausz" w:date="2018-06-26T14:01:00Z">
        <w:r w:rsidDel="00673D9D">
          <w:delText>subject-independent prediction (</w:delText>
        </w:r>
        <w:r w:rsidDel="00673D9D">
          <w:rPr>
            <w:i/>
          </w:rPr>
          <w:delText>i.e.</w:delText>
        </w:r>
        <w:r w:rsidDel="00673D9D">
          <w:delText xml:space="preserve"> train and test on different subjects)</w:delText>
        </w:r>
      </w:del>
      <w:ins w:id="1807" w:author="Nili Krausz" w:date="2018-06-26T14:01:00Z">
        <w:r w:rsidR="00673D9D">
          <w:t>testing and training on different subjects</w:t>
        </w:r>
      </w:ins>
      <w:r>
        <w:t xml:space="preserve">. We expect gait segmentation using unilateral IMU sensors to degrade for subjects with gait impairments or asymmetries, especially for identifying contralateral heel contact. Therefore, we expect the value of </w:t>
      </w:r>
      <w:r w:rsidR="004A15D5">
        <w:t>depth data</w:t>
      </w:r>
      <w:r>
        <w:t xml:space="preserve"> for gait segmentation to be </w:t>
      </w:r>
      <w:del w:id="1808" w:author="Blair Hu" w:date="2018-06-15T11:23:00Z">
        <w:r w:rsidDel="00746FA0">
          <w:delText>even more pronounced</w:delText>
        </w:r>
      </w:del>
      <w:ins w:id="1809" w:author="Blair Hu" w:date="2018-06-15T11:23:00Z">
        <w:r w:rsidR="00746FA0">
          <w:t>more evident</w:t>
        </w:r>
      </w:ins>
      <w:r>
        <w:t xml:space="preserve"> when the assumption of intact interlimb coordination is violated. </w:t>
      </w:r>
    </w:p>
    <w:p w:rsidR="00A50940" w:rsidDel="002D6320" w:rsidRDefault="00A50940">
      <w:pPr>
        <w:spacing w:after="60" w:line="228" w:lineRule="auto"/>
        <w:ind w:firstLine="202"/>
        <w:jc w:val="both"/>
        <w:rPr>
          <w:del w:id="1810" w:author="Nili Krausz" w:date="2018-06-26T14:44:00Z"/>
        </w:rPr>
        <w:pPrChange w:id="1811" w:author="Nili Krausz" w:date="2018-06-26T15:05:00Z">
          <w:pPr>
            <w:spacing w:before="120" w:after="60"/>
            <w:ind w:firstLine="202"/>
            <w:jc w:val="both"/>
          </w:pPr>
        </w:pPrChange>
      </w:pPr>
    </w:p>
    <w:p w:rsidR="00086DD6" w:rsidRDefault="00405D69">
      <w:pPr>
        <w:spacing w:after="60" w:line="228" w:lineRule="auto"/>
        <w:ind w:firstLine="202"/>
        <w:jc w:val="both"/>
        <w:pPrChange w:id="1812" w:author="Nili Krausz" w:date="2018-06-26T15:05:00Z">
          <w:pPr>
            <w:spacing w:before="120" w:after="60"/>
            <w:ind w:firstLine="202"/>
            <w:jc w:val="both"/>
          </w:pPr>
        </w:pPrChange>
      </w:pPr>
      <w:r>
        <w:t xml:space="preserve">We also propose several changes to the setup, protocol, and </w:t>
      </w:r>
      <w:r w:rsidR="00086DD6">
        <w:t>image processing</w:t>
      </w:r>
      <w:r>
        <w:t xml:space="preserve">. We did not use an independent sensor modality to acquire the ground truth for heel contact and toe off events for convenience. In the future, a force sensing resistor (FSR) could be used to provide an alternative estimate of the </w:t>
      </w:r>
      <w:r w:rsidRPr="008E0C05">
        <w:rPr>
          <w:rFonts w:hint="eastAsia"/>
        </w:rPr>
        <w:t xml:space="preserve">ground </w:t>
      </w:r>
      <w:r>
        <w:t>truth. We could also test our depth-based algorithm in different environments to determine its robustness to clutter</w:t>
      </w:r>
      <w:ins w:id="1813" w:author="Blair Hu" w:date="2018-06-15T11:23:00Z">
        <w:r w:rsidR="00FE5431">
          <w:t xml:space="preserve">, ground </w:t>
        </w:r>
      </w:ins>
      <w:ins w:id="1814" w:author="Blair Hu" w:date="2018-06-15T11:25:00Z">
        <w:r w:rsidR="00DC0B20">
          <w:t>reflectance</w:t>
        </w:r>
      </w:ins>
      <w:ins w:id="1815" w:author="Blair Hu" w:date="2018-06-15T11:23:00Z">
        <w:r w:rsidR="00FE5431">
          <w:t>,</w:t>
        </w:r>
      </w:ins>
      <w:r>
        <w:t xml:space="preserve"> and differently situated environments but our algorithm seemed to perform well even when obstacles were in the field of view. </w:t>
      </w:r>
    </w:p>
    <w:p w:rsidR="002D6320" w:rsidRDefault="00405D69">
      <w:pPr>
        <w:spacing w:after="60" w:line="228" w:lineRule="auto"/>
        <w:ind w:firstLine="202"/>
        <w:jc w:val="both"/>
        <w:rPr>
          <w:ins w:id="1816" w:author="Nili Krausz" w:date="2018-06-26T14:44:00Z"/>
        </w:rPr>
      </w:pPr>
      <w:r>
        <w:t xml:space="preserve">Adding the pitch estimate from the thigh IMU to our calculation of the ground plane could have improved our </w:t>
      </w:r>
      <w:del w:id="1817" w:author="Blair Hu" w:date="2018-06-15T11:36:00Z">
        <w:r w:rsidDel="00E56028">
          <w:delText xml:space="preserve">segmentation </w:delText>
        </w:r>
      </w:del>
      <w:ins w:id="1818" w:author="Blair Hu" w:date="2018-06-15T11:36:00Z">
        <w:r w:rsidR="00E56028">
          <w:t xml:space="preserve">predictions </w:t>
        </w:r>
      </w:ins>
      <w:del w:id="1819" w:author="Blair Hu" w:date="2018-06-15T11:36:00Z">
        <w:r w:rsidDel="00E56028">
          <w:delText xml:space="preserve">and </w:delText>
        </w:r>
      </w:del>
      <w:ins w:id="1820" w:author="Blair Hu" w:date="2018-06-15T11:36:00Z">
        <w:r w:rsidR="00E56028">
          <w:t>by preserving</w:t>
        </w:r>
      </w:ins>
      <w:del w:id="1821" w:author="Blair Hu" w:date="2018-06-15T11:36:00Z">
        <w:r w:rsidDel="00E56028">
          <w:delText>preserved</w:delText>
        </w:r>
      </w:del>
      <w:r>
        <w:t xml:space="preserve"> more of the foot</w:t>
      </w:r>
      <w:ins w:id="1822" w:author="Blair Hu" w:date="2018-06-15T11:36:00Z">
        <w:r w:rsidR="00E56028">
          <w:t xml:space="preserve"> during ground removal</w:t>
        </w:r>
      </w:ins>
      <w:r>
        <w:t xml:space="preserve">. </w:t>
      </w:r>
      <w:del w:id="1823" w:author="Blair Hu" w:date="2018-06-15T11:38:00Z">
        <w:r w:rsidDel="00DA5CBB">
          <w:delText xml:space="preserve">Adjusting the frame rate and orientation of the </w:delText>
        </w:r>
        <w:r w:rsidR="00086DD6" w:rsidDel="00DA5CBB">
          <w:delText>depth sensor</w:delText>
        </w:r>
        <w:r w:rsidDel="00DA5CBB">
          <w:delText xml:space="preserve"> could have also improved accuracy if they had been optimized to improve the spatiotemporal resolution and field of view. </w:delText>
        </w:r>
      </w:del>
      <w:r>
        <w:t>In this work, we only tested one</w:t>
      </w:r>
      <w:ins w:id="1824" w:author="Blair Hu" w:date="2018-06-15T11:38:00Z">
        <w:r w:rsidR="00DA5CBB">
          <w:t xml:space="preserve"> depth sensor</w:t>
        </w:r>
      </w:ins>
      <w:r>
        <w:t xml:space="preserve"> </w:t>
      </w:r>
      <w:r w:rsidRPr="008E0C05">
        <w:rPr>
          <w:rFonts w:hint="eastAsia"/>
        </w:rPr>
        <w:t xml:space="preserve">configuration (frame </w:t>
      </w:r>
      <w:r>
        <w:rPr>
          <w:rFonts w:hint="eastAsia"/>
        </w:rPr>
        <w:t>rate, resolution, position</w:t>
      </w:r>
      <w:r w:rsidRPr="008E0C05">
        <w:rPr>
          <w:rFonts w:hint="eastAsia"/>
        </w:rPr>
        <w:t>)</w:t>
      </w:r>
      <w:r>
        <w:t>, which may not have been optim</w:t>
      </w:r>
      <w:ins w:id="1825" w:author="Blair Hu" w:date="2018-06-15T11:38:00Z">
        <w:r w:rsidR="00DA5CBB">
          <w:t xml:space="preserve">ized for spatiotemporal resolution and field of view </w:t>
        </w:r>
      </w:ins>
      <w:del w:id="1826" w:author="Blair Hu" w:date="2018-06-15T11:38:00Z">
        <w:r w:rsidDel="00DA5CBB">
          <w:delText xml:space="preserve">al </w:delText>
        </w:r>
      </w:del>
      <w:r>
        <w:t xml:space="preserve">for gait segmentation. Also, the positioning of the </w:t>
      </w:r>
      <w:r w:rsidR="00086DD6">
        <w:t>sensor</w:t>
      </w:r>
      <w:r>
        <w:t xml:space="preserve"> on the thigh may not be ideal because it would not allow users to wear long pants or skirts. In the future, we will consider other positions that can capture both the environment and contralateral leg in the field of view. Additionally, </w:t>
      </w:r>
      <w:del w:id="1827" w:author="Blair Hu" w:date="2018-06-15T11:32:00Z">
        <w:r w:rsidDel="000916D7">
          <w:delText>these results present the</w:delText>
        </w:r>
      </w:del>
      <w:ins w:id="1828" w:author="Blair Hu" w:date="2018-06-15T11:32:00Z">
        <w:r w:rsidR="000916D7">
          <w:t xml:space="preserve">we </w:t>
        </w:r>
        <w:r w:rsidR="00151FC5">
          <w:t>could</w:t>
        </w:r>
        <w:r w:rsidR="000916D7">
          <w:t xml:space="preserve"> </w:t>
        </w:r>
      </w:ins>
      <w:del w:id="1829" w:author="Blair Hu" w:date="2018-06-15T11:32:00Z">
        <w:r w:rsidDel="000916D7">
          <w:delText xml:space="preserve"> possibility of using </w:delText>
        </w:r>
      </w:del>
      <w:ins w:id="1830" w:author="Blair Hu" w:date="2018-06-15T11:32:00Z">
        <w:r w:rsidR="000916D7">
          <w:t xml:space="preserve">use </w:t>
        </w:r>
      </w:ins>
      <w:r>
        <w:t>a s</w:t>
      </w:r>
      <w:r>
        <w:rPr>
          <w:rFonts w:hint="eastAsia"/>
        </w:rPr>
        <w:t>ingle integrated sensor</w:t>
      </w:r>
      <w:ins w:id="1831" w:author="Blair Hu" w:date="2018-06-15T11:39:00Z">
        <w:r w:rsidR="00D84231">
          <w:t xml:space="preserve"> such as </w:t>
        </w:r>
      </w:ins>
      <w:del w:id="1832" w:author="Blair Hu" w:date="2018-06-15T11:35:00Z">
        <w:r w:rsidDel="005E6A50">
          <w:rPr>
            <w:rFonts w:hint="eastAsia"/>
          </w:rPr>
          <w:delText xml:space="preserve"> </w:delText>
        </w:r>
        <w:r w:rsidDel="005E6A50">
          <w:delText xml:space="preserve">in </w:delText>
        </w:r>
        <w:r w:rsidDel="005E6A50">
          <w:rPr>
            <w:rFonts w:hint="eastAsia"/>
          </w:rPr>
          <w:delText>the future</w:delText>
        </w:r>
      </w:del>
      <w:del w:id="1833" w:author="Blair Hu" w:date="2018-06-15T11:32:00Z">
        <w:r w:rsidDel="00151FC5">
          <w:rPr>
            <w:rFonts w:hint="eastAsia"/>
          </w:rPr>
          <w:delText xml:space="preserve">, </w:delText>
        </w:r>
        <w:r w:rsidDel="00151FC5">
          <w:delText>which would make setup more user-friendly. F</w:delText>
        </w:r>
      </w:del>
      <w:del w:id="1834" w:author="Blair Hu" w:date="2018-06-15T11:39:00Z">
        <w:r w:rsidDel="00D84231">
          <w:delText xml:space="preserve">or instance, several smartphones </w:delText>
        </w:r>
      </w:del>
      <w:del w:id="1835" w:author="Blair Hu" w:date="2018-06-15T11:33:00Z">
        <w:r w:rsidDel="00151FC5">
          <w:delText xml:space="preserve">that </w:delText>
        </w:r>
      </w:del>
      <w:ins w:id="1836" w:author="Blair Hu" w:date="2018-06-15T11:33:00Z">
        <w:r w:rsidR="00151FC5">
          <w:t xml:space="preserve">the Lenovo Phab 2 Pro </w:t>
        </w:r>
        <w:r w:rsidR="00151FC5">
          <w:fldChar w:fldCharType="begin" w:fldLock="1"/>
        </w:r>
        <w:r w:rsidR="00151FC5">
          <w:instrText>ADDIN CSL_CITATION { "citationItems" : [ { "id" : "ITEM-1", "itemData" : { "URL" : "https://www3.lenovo.com/us/en/smart-devices/-lenovo-smartphones/phab-series/Lenovo-Phab-2-Pro/p/WMD00000220", "author" : [ { "dropping-particle" : "", "family" : "Lenovo", "given" : "", "non-dropping-particle" : "", "parse-names" : false, "suffix" : "" } ], "id" : "ITEM-1", "issued" : { "date-parts" : [ [ "2018" ] ] }, "title" : "Phab 2 Pro", "type" : "webpage" }, "uris" : [ "http://www.mendeley.com/documents/?uuid=ee9b2215-2c2f-4b35-8a08-32319a662a25" ] } ], "mendeley" : { "formattedCitation" : "[18]", "plainTextFormattedCitation" : "[18]", "previouslyFormattedCitation" : "[17]" }, "properties" : { "noteIndex" : 0 }, "schema" : "https://github.com/citation-style-language/schema/raw/master/csl-citation.json" }</w:instrText>
        </w:r>
        <w:r w:rsidR="00151FC5">
          <w:fldChar w:fldCharType="separate"/>
        </w:r>
        <w:r w:rsidR="00151FC5" w:rsidRPr="00116C47">
          <w:rPr>
            <w:noProof/>
          </w:rPr>
          <w:t>[18]</w:t>
        </w:r>
        <w:r w:rsidR="00151FC5">
          <w:fldChar w:fldCharType="end"/>
        </w:r>
        <w:r w:rsidR="00151FC5">
          <w:t xml:space="preserve"> </w:t>
        </w:r>
      </w:ins>
      <w:ins w:id="1837" w:author="Blair Hu" w:date="2018-06-15T11:39:00Z">
        <w:r w:rsidR="005F2C96">
          <w:t>or</w:t>
        </w:r>
      </w:ins>
      <w:ins w:id="1838" w:author="Blair Hu" w:date="2018-06-15T11:33:00Z">
        <w:r w:rsidR="00151FC5">
          <w:t xml:space="preserve"> Asus Zenfone AR </w:t>
        </w:r>
        <w:r w:rsidR="00151FC5">
          <w:fldChar w:fldCharType="begin" w:fldLock="1"/>
        </w:r>
        <w:r w:rsidR="00151FC5">
          <w:instrText>ADDIN CSL_CITATION { "citationItems" : [ { "id" : "ITEM-1", "itemData" : { "URL" : "https://www.asus.com/us/Phone/ZenFone-AR-ZS571KL/", "author" : [ { "dropping-particle" : "", "family" : "Asus", "given" : "", "non-dropping-particle" : "", "parse-names" : false, "suffix" : "" } ], "id" : "ITEM-1", "issued" : { "date-parts" : [ [ "2018" ] ] }, "title" : "Zenfone AR", "type" : "webpage" }, "uris" : [ "http://www.mendeley.com/documents/?uuid=b1bc56ba-1dce-4ec6-8e3c-1f56fd7405e8" ] } ], "mendeley" : { "formattedCitation" : "[19]", "plainTextFormattedCitation" : "[19]", "previouslyFormattedCitation" : "[18]" }, "properties" : { "noteIndex" : 0 }, "schema" : "https://github.com/citation-style-language/schema/raw/master/csl-citation.json" }</w:instrText>
        </w:r>
        <w:r w:rsidR="00151FC5">
          <w:fldChar w:fldCharType="separate"/>
        </w:r>
        <w:r w:rsidR="00151FC5" w:rsidRPr="00116C47">
          <w:rPr>
            <w:noProof/>
          </w:rPr>
          <w:t>[19]</w:t>
        </w:r>
        <w:r w:rsidR="00151FC5">
          <w:fldChar w:fldCharType="end"/>
        </w:r>
        <w:r w:rsidR="00D84231">
          <w:t xml:space="preserve">, smartphones which </w:t>
        </w:r>
      </w:ins>
      <w:del w:id="1839" w:author="Blair Hu" w:date="2018-06-15T11:34:00Z">
        <w:r w:rsidDel="00130135">
          <w:delText xml:space="preserve">include </w:delText>
        </w:r>
      </w:del>
      <w:ins w:id="1840" w:author="Blair Hu" w:date="2018-06-15T11:34:00Z">
        <w:r w:rsidR="00130135">
          <w:t xml:space="preserve">integrate </w:t>
        </w:r>
      </w:ins>
      <w:del w:id="1841" w:author="Nili Krausz" w:date="2018-06-20T13:26:00Z">
        <w:r w:rsidDel="001B71D8">
          <w:delText xml:space="preserve">a </w:delText>
        </w:r>
      </w:del>
      <w:r>
        <w:t xml:space="preserve">depth </w:t>
      </w:r>
      <w:del w:id="1842" w:author="Nili Krausz" w:date="2018-06-20T13:26:00Z">
        <w:r w:rsidDel="001B71D8">
          <w:delText xml:space="preserve">sensor and </w:delText>
        </w:r>
      </w:del>
      <w:ins w:id="1843" w:author="Blair Hu" w:date="2018-06-15T11:35:00Z">
        <w:del w:id="1844" w:author="Nili Krausz" w:date="2018-06-20T13:26:00Z">
          <w:r w:rsidR="00B403EF" w:rsidDel="001B71D8">
            <w:delText>with</w:delText>
          </w:r>
        </w:del>
      </w:ins>
      <w:ins w:id="1845" w:author="Nili Krausz" w:date="2018-06-20T13:26:00Z">
        <w:r w:rsidR="001B71D8">
          <w:t>and</w:t>
        </w:r>
      </w:ins>
      <w:ins w:id="1846" w:author="Blair Hu" w:date="2018-06-15T11:35:00Z">
        <w:r w:rsidR="00B403EF">
          <w:t xml:space="preserve"> inertial sensors</w:t>
        </w:r>
      </w:ins>
      <w:del w:id="1847" w:author="Blair Hu" w:date="2018-06-15T11:35:00Z">
        <w:r w:rsidDel="00B403EF">
          <w:delText>accelerometers and gyroscopes</w:delText>
        </w:r>
      </w:del>
      <w:ins w:id="1848" w:author="Blair Hu" w:date="2018-06-15T11:34:00Z">
        <w:r w:rsidR="00130135">
          <w:t>.</w:t>
        </w:r>
      </w:ins>
      <w:r>
        <w:t xml:space="preserve"> </w:t>
      </w:r>
      <w:ins w:id="1849" w:author="Nili Krausz" w:date="2018-06-26T14:44:00Z">
        <w:r w:rsidR="002D6320">
          <w:t>Additionally, in this work the depth sensing implementation was not optimized for timing,</w:t>
        </w:r>
      </w:ins>
      <w:ins w:id="1850" w:author="Nili Krausz" w:date="2018-06-26T14:45:00Z">
        <w:r w:rsidR="002D6320">
          <w:t xml:space="preserve"> resulting in</w:t>
        </w:r>
      </w:ins>
      <w:ins w:id="1851" w:author="Nili Krausz" w:date="2018-06-26T14:44:00Z">
        <w:r w:rsidR="002D6320">
          <w:t xml:space="preserve"> </w:t>
        </w:r>
      </w:ins>
      <w:ins w:id="1852" w:author="Nili Krausz" w:date="2018-06-26T14:45:00Z">
        <w:r w:rsidR="002D6320">
          <w:t>a</w:t>
        </w:r>
      </w:ins>
      <w:ins w:id="1853" w:author="Nili Krausz" w:date="2018-06-26T14:44:00Z">
        <w:r w:rsidR="002D6320" w:rsidRPr="002D6320">
          <w:rPr>
            <w:rPrChange w:id="1854" w:author="Nili Krausz" w:date="2018-06-26T14:47:00Z">
              <w:rPr>
                <w:color w:val="222222"/>
                <w:shd w:val="clear" w:color="auto" w:fill="FFFFFF"/>
              </w:rPr>
            </w:rPrChange>
          </w:rPr>
          <w:t xml:space="preserve"> computation time </w:t>
        </w:r>
      </w:ins>
      <w:r w:rsidR="00DF08B3">
        <w:t xml:space="preserve">of </w:t>
      </w:r>
      <w:ins w:id="1855" w:author="Nili Krausz" w:date="2018-06-26T14:44:00Z">
        <w:r w:rsidR="00DF08B3" w:rsidRPr="002D6320">
          <w:rPr>
            <w:rPrChange w:id="1856" w:author="Nili Krausz" w:date="2018-06-26T14:47:00Z">
              <w:rPr>
                <w:color w:val="222222"/>
                <w:shd w:val="clear" w:color="auto" w:fill="FFFFFF"/>
              </w:rPr>
            </w:rPrChange>
          </w:rPr>
          <w:t>1.16 ±</w:t>
        </w:r>
      </w:ins>
      <w:r w:rsidR="00DF08B3">
        <w:t xml:space="preserve"> </w:t>
      </w:r>
      <w:ins w:id="1857" w:author="Nili Krausz" w:date="2018-06-26T14:44:00Z">
        <w:r w:rsidR="00DF08B3" w:rsidRPr="002D6320">
          <w:rPr>
            <w:rPrChange w:id="1858" w:author="Nili Krausz" w:date="2018-06-26T14:47:00Z">
              <w:rPr>
                <w:color w:val="222222"/>
                <w:shd w:val="clear" w:color="auto" w:fill="FFFFFF"/>
              </w:rPr>
            </w:rPrChange>
          </w:rPr>
          <w:t>0.56 s</w:t>
        </w:r>
      </w:ins>
      <w:r w:rsidR="00DF08B3" w:rsidRPr="002D6320">
        <w:t xml:space="preserve"> </w:t>
      </w:r>
      <w:ins w:id="1859" w:author="Nili Krausz" w:date="2018-06-26T14:44:00Z">
        <w:r w:rsidR="002D6320" w:rsidRPr="002D6320">
          <w:rPr>
            <w:rPrChange w:id="1860" w:author="Nili Krausz" w:date="2018-06-26T14:47:00Z">
              <w:rPr>
                <w:color w:val="222222"/>
                <w:shd w:val="clear" w:color="auto" w:fill="FFFFFF"/>
              </w:rPr>
            </w:rPrChange>
          </w:rPr>
          <w:t xml:space="preserve">for </w:t>
        </w:r>
      </w:ins>
      <w:ins w:id="1861" w:author="Nili Krausz" w:date="2018-06-26T14:46:00Z">
        <w:r w:rsidR="002D6320" w:rsidRPr="002D6320">
          <w:rPr>
            <w:rPrChange w:id="1862" w:author="Nili Krausz" w:date="2018-06-26T14:47:00Z">
              <w:rPr>
                <w:color w:val="222222"/>
                <w:shd w:val="clear" w:color="auto" w:fill="FFFFFF"/>
              </w:rPr>
            </w:rPrChange>
          </w:rPr>
          <w:t>extracting features from each point cloud. This</w:t>
        </w:r>
      </w:ins>
      <w:ins w:id="1863" w:author="Nili Krausz" w:date="2018-06-26T14:44:00Z">
        <w:r w:rsidR="002D6320" w:rsidRPr="002D6320">
          <w:rPr>
            <w:rPrChange w:id="1864" w:author="Nili Krausz" w:date="2018-06-26T14:47:00Z">
              <w:rPr>
                <w:color w:val="222222"/>
                <w:shd w:val="clear" w:color="auto" w:fill="FFFFFF"/>
              </w:rPr>
            </w:rPrChange>
          </w:rPr>
          <w:t xml:space="preserve"> is slower than desired, </w:t>
        </w:r>
      </w:ins>
      <w:ins w:id="1865" w:author="Nili Krausz" w:date="2018-06-26T14:46:00Z">
        <w:r w:rsidR="002D6320" w:rsidRPr="002D6320">
          <w:rPr>
            <w:rPrChange w:id="1866" w:author="Nili Krausz" w:date="2018-06-26T14:47:00Z">
              <w:rPr>
                <w:color w:val="222222"/>
                <w:shd w:val="clear" w:color="auto" w:fill="FFFFFF"/>
              </w:rPr>
            </w:rPrChange>
          </w:rPr>
          <w:t>and in future work the</w:t>
        </w:r>
      </w:ins>
      <w:ins w:id="1867" w:author="Nili Krausz" w:date="2018-06-26T15:11:00Z">
        <w:r w:rsidR="00032911">
          <w:t xml:space="preserve"> </w:t>
        </w:r>
      </w:ins>
      <w:ins w:id="1868" w:author="Nili Krausz" w:date="2018-06-26T14:46:00Z">
        <w:r w:rsidR="002D6320" w:rsidRPr="002D6320">
          <w:rPr>
            <w:rPrChange w:id="1869" w:author="Nili Krausz" w:date="2018-06-26T14:47:00Z">
              <w:rPr>
                <w:color w:val="222222"/>
                <w:shd w:val="clear" w:color="auto" w:fill="FFFFFF"/>
              </w:rPr>
            </w:rPrChange>
          </w:rPr>
          <w:t xml:space="preserve">computation time will be </w:t>
        </w:r>
      </w:ins>
      <w:ins w:id="1870" w:author="Nili Krausz" w:date="2018-06-26T14:47:00Z">
        <w:r w:rsidR="002D6320" w:rsidRPr="002D6320">
          <w:rPr>
            <w:rPrChange w:id="1871" w:author="Nili Krausz" w:date="2018-06-26T14:47:00Z">
              <w:rPr>
                <w:color w:val="222222"/>
                <w:shd w:val="clear" w:color="auto" w:fill="FFFFFF"/>
              </w:rPr>
            </w:rPrChange>
          </w:rPr>
          <w:t>optimized and implemented in Python, rather than in Matlab</w:t>
        </w:r>
      </w:ins>
      <w:ins w:id="1872" w:author="Nili Krausz" w:date="2018-06-26T14:44:00Z">
        <w:r w:rsidR="002D6320" w:rsidRPr="002D6320">
          <w:rPr>
            <w:rPrChange w:id="1873" w:author="Nili Krausz" w:date="2018-06-26T14:47:00Z">
              <w:rPr>
                <w:color w:val="222222"/>
                <w:shd w:val="clear" w:color="auto" w:fill="FFFFFF"/>
              </w:rPr>
            </w:rPrChange>
          </w:rPr>
          <w:t>.</w:t>
        </w:r>
      </w:ins>
    </w:p>
    <w:p w:rsidR="00405D69" w:rsidDel="00130135" w:rsidRDefault="00405D69">
      <w:pPr>
        <w:spacing w:after="60" w:line="228" w:lineRule="auto"/>
        <w:ind w:firstLine="202"/>
        <w:jc w:val="both"/>
        <w:rPr>
          <w:del w:id="1874" w:author="Blair Hu" w:date="2018-06-15T11:34:00Z"/>
        </w:rPr>
        <w:pPrChange w:id="1875" w:author="Nili Krausz" w:date="2018-06-26T15:05:00Z">
          <w:pPr>
            <w:spacing w:before="120" w:after="60"/>
            <w:ind w:firstLine="202"/>
            <w:jc w:val="both"/>
          </w:pPr>
        </w:pPrChange>
      </w:pPr>
      <w:del w:id="1876" w:author="Blair Hu" w:date="2018-06-15T11:34:00Z">
        <w:r w:rsidDel="00130135">
          <w:delText>have been recently released, such as the</w:delText>
        </w:r>
      </w:del>
      <w:del w:id="1877" w:author="Blair Hu" w:date="2018-06-15T11:33:00Z">
        <w:r w:rsidDel="00151FC5">
          <w:delText xml:space="preserve"> Lenovo Phab 2 Pro </w:delText>
        </w:r>
        <w:r w:rsidDel="00151FC5">
          <w:fldChar w:fldCharType="begin" w:fldLock="1"/>
        </w:r>
        <w:r w:rsidR="00116C47" w:rsidDel="00151FC5">
          <w:delInstrText>ADDIN CSL_CITATION { "citationItems" : [ { "id" : "ITEM-1", "itemData" : { "URL" : "https://www3.lenovo.com/us/en/smart-devices/-lenovo-smartphones/phab-series/Lenovo-Phab-2-Pro/p/WMD00000220", "author" : [ { "dropping-particle" : "", "family" : "Lenovo", "given" : "", "non-dropping-particle" : "", "parse-names" : false, "suffix" : "" } ], "id" : "ITEM-1", "issued" : { "date-parts" : [ [ "2018" ] ] }, "title" : "Phab 2 Pro", "type" : "webpage" }, "uris" : [ "http://www.mendeley.com/documents/?uuid=ee9b2215-2c2f-4b35-8a08-32319a662a25" ] } ], "mendeley" : { "formattedCitation" : "[18]", "plainTextFormattedCitation" : "[18]", "previouslyFormattedCitation" : "[17]" }, "properties" : { "noteIndex" : 0 }, "schema" : "https://github.com/citation-style-language/schema/raw/master/csl-citation.json" }</w:delInstrText>
        </w:r>
        <w:r w:rsidDel="00151FC5">
          <w:fldChar w:fldCharType="separate"/>
        </w:r>
        <w:r w:rsidR="00116C47" w:rsidRPr="00116C47" w:rsidDel="00151FC5">
          <w:rPr>
            <w:noProof/>
          </w:rPr>
          <w:delText>[18]</w:delText>
        </w:r>
        <w:r w:rsidDel="00151FC5">
          <w:fldChar w:fldCharType="end"/>
        </w:r>
        <w:r w:rsidDel="00151FC5">
          <w:delText xml:space="preserve"> and Asus Zenfone AR </w:delText>
        </w:r>
        <w:r w:rsidDel="00151FC5">
          <w:fldChar w:fldCharType="begin" w:fldLock="1"/>
        </w:r>
        <w:r w:rsidR="00116C47" w:rsidDel="00151FC5">
          <w:delInstrText>ADDIN CSL_CITATION { "citationItems" : [ { "id" : "ITEM-1", "itemData" : { "URL" : "https://www.asus.com/us/Phone/ZenFone-AR-ZS571KL/", "author" : [ { "dropping-particle" : "", "family" : "Asus", "given" : "", "non-dropping-particle" : "", "parse-names" : false, "suffix" : "" } ], "id" : "ITEM-1", "issued" : { "date-parts" : [ [ "2018" ] ] }, "title" : "Zenfone AR", "type" : "webpage" }, "uris" : [ "http://www.mendeley.com/documents/?uuid=b1bc56ba-1dce-4ec6-8e3c-1f56fd7405e8" ] } ], "mendeley" : { "formattedCitation" : "[19]", "plainTextFormattedCitation" : "[19]", "previouslyFormattedCitation" : "[18]" }, "properties" : { "noteIndex" : 0 }, "schema" : "https://github.com/citation-style-language/schema/raw/master/csl-citation.json" }</w:delInstrText>
        </w:r>
        <w:r w:rsidDel="00151FC5">
          <w:fldChar w:fldCharType="separate"/>
        </w:r>
        <w:r w:rsidR="00116C47" w:rsidRPr="00116C47" w:rsidDel="00151FC5">
          <w:rPr>
            <w:noProof/>
          </w:rPr>
          <w:delText>[19]</w:delText>
        </w:r>
        <w:r w:rsidDel="00151FC5">
          <w:fldChar w:fldCharType="end"/>
        </w:r>
      </w:del>
      <w:del w:id="1878" w:author="Blair Hu" w:date="2018-06-15T11:34:00Z">
        <w:r w:rsidDel="00130135">
          <w:delText>. In the future we may explore the use of one of these integrated sensors for gait segmentation.</w:delText>
        </w:r>
      </w:del>
    </w:p>
    <w:p w:rsidR="00130135" w:rsidDel="002D6320" w:rsidRDefault="00130135">
      <w:pPr>
        <w:spacing w:after="60" w:line="228" w:lineRule="auto"/>
        <w:ind w:firstLine="202"/>
        <w:jc w:val="both"/>
        <w:rPr>
          <w:ins w:id="1879" w:author="Blair Hu" w:date="2018-06-15T11:34:00Z"/>
          <w:del w:id="1880" w:author="Nili Krausz" w:date="2018-06-26T14:46:00Z"/>
        </w:rPr>
        <w:pPrChange w:id="1881" w:author="Nili Krausz" w:date="2018-06-26T15:05:00Z">
          <w:pPr>
            <w:spacing w:before="120" w:after="60"/>
            <w:ind w:firstLine="202"/>
            <w:jc w:val="both"/>
          </w:pPr>
        </w:pPrChange>
      </w:pPr>
    </w:p>
    <w:p w:rsidR="00821796" w:rsidRPr="008E0C05" w:rsidRDefault="00405D69">
      <w:pPr>
        <w:spacing w:after="60" w:line="228" w:lineRule="auto"/>
        <w:ind w:firstLine="202"/>
        <w:jc w:val="both"/>
        <w:pPrChange w:id="1882" w:author="Nili Krausz" w:date="2018-06-26T15:05:00Z">
          <w:pPr>
            <w:spacing w:before="120" w:after="60"/>
            <w:ind w:firstLine="202"/>
            <w:jc w:val="both"/>
          </w:pPr>
        </w:pPrChange>
      </w:pPr>
      <w:r>
        <w:t xml:space="preserve">We believe our approach </w:t>
      </w:r>
      <w:del w:id="1883" w:author="Nili Krausz" w:date="2018-06-20T14:21:00Z">
        <w:r w:rsidDel="00233077">
          <w:delText xml:space="preserve">for </w:delText>
        </w:r>
      </w:del>
      <w:ins w:id="1884" w:author="Nili Krausz" w:date="2018-06-20T14:21:00Z">
        <w:r w:rsidR="00233077">
          <w:t xml:space="preserve">to </w:t>
        </w:r>
      </w:ins>
      <w:r>
        <w:t xml:space="preserve">gait segmentation may be especially valuable </w:t>
      </w:r>
      <w:del w:id="1885" w:author="Blair Hu" w:date="2018-06-15T11:42:00Z">
        <w:r w:rsidDel="002B320F">
          <w:delText>to users of</w:delText>
        </w:r>
      </w:del>
      <w:ins w:id="1886" w:author="Blair Hu" w:date="2018-06-15T11:42:00Z">
        <w:r w:rsidR="002B320F">
          <w:t>for controlling</w:t>
        </w:r>
      </w:ins>
      <w:r>
        <w:t xml:space="preserve"> powered assistive devices, because it would provide an additional safeguard </w:t>
      </w:r>
      <w:del w:id="1887" w:author="Blair Hu" w:date="2018-06-15T11:42:00Z">
        <w:r w:rsidDel="002B320F">
          <w:delText>during walking by</w:delText>
        </w:r>
      </w:del>
      <w:ins w:id="1888" w:author="Blair Hu" w:date="2018-06-15T11:42:00Z">
        <w:r w:rsidR="002B320F">
          <w:t>to</w:t>
        </w:r>
      </w:ins>
      <w:r>
        <w:t xml:space="preserve"> </w:t>
      </w:r>
      <w:del w:id="1889" w:author="Blair Hu" w:date="2018-06-15T11:42:00Z">
        <w:r w:rsidDel="002B320F">
          <w:delText xml:space="preserve">ensuring </w:delText>
        </w:r>
      </w:del>
      <w:ins w:id="1890" w:author="Blair Hu" w:date="2018-06-15T11:42:00Z">
        <w:r w:rsidR="002B320F">
          <w:t xml:space="preserve">ensure </w:t>
        </w:r>
      </w:ins>
      <w:del w:id="1891" w:author="Blair Hu" w:date="2018-06-15T11:42:00Z">
        <w:r w:rsidDel="002B320F">
          <w:delText>that the subject</w:delText>
        </w:r>
      </w:del>
      <w:ins w:id="1892" w:author="Blair Hu" w:date="2018-06-15T11:42:00Z">
        <w:r w:rsidR="002B320F">
          <w:t>the user</w:t>
        </w:r>
      </w:ins>
      <w:r>
        <w:t xml:space="preserve"> is in double support phase before the device becomes compliant and transitions to swing phase. To validate the feasibility of our technique for powered prostheses, we will </w:t>
      </w:r>
      <w:del w:id="1893" w:author="Blair Hu" w:date="2018-06-15T11:42:00Z">
        <w:r w:rsidDel="002B320F">
          <w:delText xml:space="preserve">also </w:delText>
        </w:r>
      </w:del>
      <w:r>
        <w:t>replicate our protocol with individ</w:t>
      </w:r>
      <w:r w:rsidR="0025722C">
        <w:t xml:space="preserve">uals </w:t>
      </w:r>
      <w:r>
        <w:t xml:space="preserve">walking with a powered knee-ankle prosthesis. Our approach may also be relevant to coordinating the behavior of two different unilateral devices which do not share sensors. </w:t>
      </w:r>
      <w:del w:id="1894" w:author="Blair Hu" w:date="2018-06-15T11:43:00Z">
        <w:r w:rsidDel="002B320F">
          <w:delText xml:space="preserve">Additionally, we will evaluate the use of the depth-based features for intent recognition. </w:delText>
        </w:r>
      </w:del>
      <w:del w:id="1895" w:author="Nili Krausz" w:date="2018-06-20T14:22:00Z">
        <w:r w:rsidDel="00233077">
          <w:delText>We believe that the</w:delText>
        </w:r>
      </w:del>
      <w:ins w:id="1896" w:author="Nili Krausz" w:date="2018-06-20T14:22:00Z">
        <w:r w:rsidR="00233077">
          <w:t>Additionally, the</w:t>
        </w:r>
      </w:ins>
      <w:r>
        <w:t xml:space="preserve"> features </w:t>
      </w:r>
      <w:ins w:id="1897" w:author="Blair Hu" w:date="2018-06-15T11:43:00Z">
        <w:r w:rsidR="002B320F">
          <w:t xml:space="preserve">we </w:t>
        </w:r>
      </w:ins>
      <w:r>
        <w:t>used for gait segmentation (or others related to</w:t>
      </w:r>
      <w:del w:id="1898" w:author="Nili Krausz" w:date="2018-06-20T14:23:00Z">
        <w:r w:rsidDel="00AE0D0B">
          <w:delText xml:space="preserve"> the position of</w:delText>
        </w:r>
      </w:del>
      <w:r>
        <w:t xml:space="preserve"> the contralateral leg </w:t>
      </w:r>
      <w:ins w:id="1899" w:author="Nili Krausz" w:date="2018-06-20T14:22:00Z">
        <w:r w:rsidR="00AE0D0B">
          <w:t xml:space="preserve">position </w:t>
        </w:r>
      </w:ins>
      <w:r>
        <w:t xml:space="preserve">in space and its interaction with the environment) may also be </w:t>
      </w:r>
      <w:del w:id="1900" w:author="Nili Krausz" w:date="2018-06-20T14:23:00Z">
        <w:r w:rsidDel="00AE0D0B">
          <w:delText>beneficial for</w:delText>
        </w:r>
      </w:del>
      <w:ins w:id="1901" w:author="Nili Krausz" w:date="2018-06-20T14:23:00Z">
        <w:r w:rsidR="00AE0D0B">
          <w:t>improve</w:t>
        </w:r>
      </w:ins>
      <w:r>
        <w:t xml:space="preserve"> </w:t>
      </w:r>
      <w:del w:id="1902" w:author="Nili Krausz" w:date="2018-06-20T14:23:00Z">
        <w:r w:rsidDel="00AE0D0B">
          <w:delText xml:space="preserve">predicting </w:delText>
        </w:r>
      </w:del>
      <w:ins w:id="1903" w:author="Nili Krausz" w:date="2018-06-20T14:23:00Z">
        <w:r w:rsidR="00AE0D0B">
          <w:t xml:space="preserve">prediction of </w:t>
        </w:r>
      </w:ins>
      <w:r>
        <w:t>the upcoming locomotor activity</w:t>
      </w:r>
      <w:ins w:id="1904" w:author="Blair Hu" w:date="2018-06-15T11:44:00Z">
        <w:r w:rsidR="002B320F">
          <w:t xml:space="preserve"> (</w:t>
        </w:r>
        <w:r w:rsidR="002B320F">
          <w:rPr>
            <w:i/>
          </w:rPr>
          <w:t>i.e.</w:t>
        </w:r>
        <w:r w:rsidR="002B320F">
          <w:t xml:space="preserve"> intent recognition)</w:t>
        </w:r>
      </w:ins>
      <w:r>
        <w:t xml:space="preserve">. For instance, the angle of the shank and height of the foot will likely differ </w:t>
      </w:r>
      <w:del w:id="1905" w:author="Nili Krausz" w:date="2018-06-20T14:23:00Z">
        <w:r w:rsidDel="00AE0D0B">
          <w:delText xml:space="preserve">across </w:delText>
        </w:r>
      </w:del>
      <w:ins w:id="1906" w:author="Nili Krausz" w:date="2018-06-20T14:23:00Z">
        <w:r w:rsidR="00AE0D0B">
          <w:t xml:space="preserve">between </w:t>
        </w:r>
      </w:ins>
      <w:r>
        <w:t xml:space="preserve">level ground walking, stair ascent and ramp ascent. Our overall goal will be to develop a system that performs gait segmentation and intent recognition in parallel. Finally, </w:t>
      </w:r>
      <w:del w:id="1907" w:author="Nili Krausz" w:date="2018-06-20T14:23:00Z">
        <w:r w:rsidDel="00AE0D0B">
          <w:delText>our future work</w:delText>
        </w:r>
      </w:del>
      <w:ins w:id="1908" w:author="Nili Krausz" w:date="2018-06-20T14:23:00Z">
        <w:r w:rsidR="00AE0D0B">
          <w:t>we</w:t>
        </w:r>
      </w:ins>
      <w:r>
        <w:t xml:space="preserve"> will focus on online implementation of this system and integration with a powered prosthesis.</w:t>
      </w:r>
    </w:p>
    <w:p w:rsidR="00405D69" w:rsidRDefault="00405D69">
      <w:pPr>
        <w:pStyle w:val="Heading1"/>
        <w:spacing w:before="0" w:after="60" w:line="228" w:lineRule="auto"/>
        <w:pPrChange w:id="1909" w:author="Nili Krausz" w:date="2018-06-26T15:05:00Z">
          <w:pPr>
            <w:pStyle w:val="Heading1"/>
          </w:pPr>
        </w:pPrChange>
      </w:pPr>
      <w:r>
        <w:t>Conclusion</w:t>
      </w:r>
    </w:p>
    <w:p w:rsidR="00405D69" w:rsidRDefault="00405D69">
      <w:pPr>
        <w:pStyle w:val="Text"/>
        <w:spacing w:after="60" w:line="228" w:lineRule="auto"/>
        <w:pPrChange w:id="1910" w:author="Nili Krausz" w:date="2018-06-26T15:05:00Z">
          <w:pPr>
            <w:pStyle w:val="Text"/>
          </w:pPr>
        </w:pPrChange>
      </w:pPr>
      <w:r>
        <w:t xml:space="preserve">We developed a novel approach to bilateral gait segmentation based on a single IMU and depth sensor to predict right toe off and left heel contact events, which represent the beginning and end of a double support phase. The results of our proof of concept showed that predictions based on unilateral IMU and depth-based information approached the accuracy of using bilateral shank and thigh IMUs. By extending the use of </w:t>
      </w:r>
      <w:r w:rsidR="00086DD6">
        <w:t xml:space="preserve">depth data </w:t>
      </w:r>
      <w:r>
        <w:t>beyond environmental sensing to gait segmentation we provide an alternative strategy for sensing the state of both legs using wearable sensors, which could make assistive devices more user-friendly and improve their performance.</w:t>
      </w:r>
    </w:p>
    <w:p w:rsidR="00C2692F" w:rsidRDefault="00C2692F">
      <w:pPr>
        <w:pStyle w:val="ReferenceHead"/>
        <w:spacing w:before="0" w:after="60" w:line="228" w:lineRule="auto"/>
        <w:pPrChange w:id="1911" w:author="Nili Krausz" w:date="2018-06-26T15:05:00Z">
          <w:pPr>
            <w:pStyle w:val="ReferenceHead"/>
          </w:pPr>
        </w:pPrChange>
      </w:pPr>
      <w:r>
        <w:t>Acknowledgment</w:t>
      </w:r>
    </w:p>
    <w:p w:rsidR="0015028E" w:rsidRPr="00AD343C" w:rsidRDefault="00A837FD">
      <w:pPr>
        <w:pStyle w:val="Text"/>
        <w:spacing w:after="60" w:line="228" w:lineRule="auto"/>
        <w:ind w:firstLine="288"/>
        <w:pPrChange w:id="1912" w:author="Nili Krausz" w:date="2018-06-26T15:05:00Z">
          <w:pPr>
            <w:pStyle w:val="Text"/>
            <w:spacing w:after="120" w:line="228" w:lineRule="auto"/>
            <w:ind w:firstLine="288"/>
          </w:pPr>
        </w:pPrChange>
      </w:pPr>
      <w:r w:rsidRPr="00086DD6">
        <w:t>We thank Eric Earley for his help with the template matching algorithm</w:t>
      </w:r>
      <w:r w:rsidR="00D14071">
        <w:t xml:space="preserve"> and for the Whole Food</w:t>
      </w:r>
      <w:r w:rsidR="00A8150D">
        <w:t>s</w:t>
      </w:r>
      <w:r w:rsidR="00D14071">
        <w:t xml:space="preserve"> gift cards</w:t>
      </w:r>
      <w:r w:rsidRPr="00086DD6">
        <w:t>.</w:t>
      </w:r>
      <w:r w:rsidRPr="00AD343C">
        <w:t xml:space="preserve"> </w:t>
      </w:r>
    </w:p>
    <w:p w:rsidR="00A1528F" w:rsidRDefault="00C2692F">
      <w:pPr>
        <w:pStyle w:val="ReferenceHead"/>
        <w:spacing w:before="0" w:after="60" w:line="228" w:lineRule="auto"/>
        <w:pPrChange w:id="1913" w:author="Nili Krausz" w:date="2018-06-26T15:05:00Z">
          <w:pPr>
            <w:pStyle w:val="ReferenceHead"/>
          </w:pPr>
        </w:pPrChange>
      </w:pPr>
      <w:r>
        <w:t>References</w:t>
      </w:r>
    </w:p>
    <w:p w:rsidR="00116C47" w:rsidRPr="00116C47" w:rsidRDefault="00A1528F">
      <w:pPr>
        <w:widowControl w:val="0"/>
        <w:adjustRightInd w:val="0"/>
        <w:ind w:left="450" w:hanging="450"/>
        <w:jc w:val="both"/>
        <w:rPr>
          <w:noProof/>
          <w:sz w:val="16"/>
          <w:szCs w:val="24"/>
        </w:rPr>
        <w:pPrChange w:id="1914" w:author="Nili Krausz" w:date="2018-06-20T14:28:00Z">
          <w:pPr>
            <w:widowControl w:val="0"/>
            <w:adjustRightInd w:val="0"/>
            <w:ind w:left="640" w:hanging="640"/>
          </w:pPr>
        </w:pPrChange>
      </w:pPr>
      <w:r>
        <w:fldChar w:fldCharType="begin" w:fldLock="1"/>
      </w:r>
      <w:r>
        <w:instrText xml:space="preserve">ADDIN Mendeley Bibliography CSL_BIBLIOGRAPHY </w:instrText>
      </w:r>
      <w:r>
        <w:fldChar w:fldCharType="separate"/>
      </w:r>
      <w:r w:rsidR="00116C47" w:rsidRPr="00116C47">
        <w:rPr>
          <w:noProof/>
          <w:sz w:val="16"/>
          <w:szCs w:val="24"/>
        </w:rPr>
        <w:t>[1]</w:t>
      </w:r>
      <w:r w:rsidR="00116C47" w:rsidRPr="00116C47">
        <w:rPr>
          <w:noProof/>
          <w:sz w:val="16"/>
          <w:szCs w:val="24"/>
        </w:rPr>
        <w:tab/>
        <w:t xml:space="preserve">A. M. Simon, K. A. Ingraham, J. A. Spanias, S. Member, A. J. Young, S. B. Finucane, E. G. Halsne, and L. J. Hargrove, “Delaying Ambulation Mode Transition Decisions Improves Accuracy of a Flexible Control System for Powered Knee-Ankle Prosthesis,” </w:t>
      </w:r>
      <w:r w:rsidR="00116C47" w:rsidRPr="00116C47">
        <w:rPr>
          <w:i/>
          <w:iCs/>
          <w:noProof/>
          <w:sz w:val="16"/>
          <w:szCs w:val="24"/>
        </w:rPr>
        <w:t>IEEE Trans. Neural Syst. Rehabil. Eng.</w:t>
      </w:r>
      <w:r w:rsidR="00116C47" w:rsidRPr="00116C47">
        <w:rPr>
          <w:noProof/>
          <w:sz w:val="16"/>
          <w:szCs w:val="24"/>
        </w:rPr>
        <w:t>, vol. 25, no. 8, pp. 1164–1171, 2017.</w:t>
      </w:r>
    </w:p>
    <w:p w:rsidR="00116C47" w:rsidRPr="00116C47" w:rsidRDefault="00116C47">
      <w:pPr>
        <w:widowControl w:val="0"/>
        <w:adjustRightInd w:val="0"/>
        <w:ind w:left="450" w:hanging="450"/>
        <w:jc w:val="both"/>
        <w:rPr>
          <w:noProof/>
          <w:sz w:val="16"/>
          <w:szCs w:val="24"/>
        </w:rPr>
        <w:pPrChange w:id="1915" w:author="Nili Krausz" w:date="2018-06-20T14:28:00Z">
          <w:pPr>
            <w:widowControl w:val="0"/>
            <w:adjustRightInd w:val="0"/>
            <w:ind w:left="640" w:hanging="640"/>
          </w:pPr>
        </w:pPrChange>
      </w:pPr>
      <w:r w:rsidRPr="00116C47">
        <w:rPr>
          <w:noProof/>
          <w:sz w:val="16"/>
          <w:szCs w:val="24"/>
        </w:rPr>
        <w:t>[2]</w:t>
      </w:r>
      <w:r w:rsidRPr="00116C47">
        <w:rPr>
          <w:noProof/>
          <w:sz w:val="16"/>
          <w:szCs w:val="24"/>
        </w:rPr>
        <w:tab/>
        <w:t xml:space="preserve">J. A. Spanias, A. M. Simon, S. B. Finucane, and E. J. Perreault, “Online adaptive neural control of a robotic lower limb prosthesis,” </w:t>
      </w:r>
      <w:r w:rsidRPr="00116C47">
        <w:rPr>
          <w:i/>
          <w:iCs/>
          <w:noProof/>
          <w:sz w:val="16"/>
          <w:szCs w:val="24"/>
        </w:rPr>
        <w:t>J. Neural Eng.</w:t>
      </w:r>
      <w:r w:rsidRPr="00116C47">
        <w:rPr>
          <w:noProof/>
          <w:sz w:val="16"/>
          <w:szCs w:val="24"/>
        </w:rPr>
        <w:t>, vol. 15, 2018.</w:t>
      </w:r>
    </w:p>
    <w:p w:rsidR="00116C47" w:rsidRPr="00116C47" w:rsidRDefault="00116C47">
      <w:pPr>
        <w:widowControl w:val="0"/>
        <w:adjustRightInd w:val="0"/>
        <w:ind w:left="450" w:hanging="450"/>
        <w:jc w:val="both"/>
        <w:rPr>
          <w:noProof/>
          <w:sz w:val="16"/>
          <w:szCs w:val="24"/>
        </w:rPr>
        <w:pPrChange w:id="1916" w:author="Nili Krausz" w:date="2018-06-20T14:28:00Z">
          <w:pPr>
            <w:widowControl w:val="0"/>
            <w:adjustRightInd w:val="0"/>
            <w:ind w:left="640" w:hanging="640"/>
          </w:pPr>
        </w:pPrChange>
      </w:pPr>
      <w:r w:rsidRPr="00116C47">
        <w:rPr>
          <w:noProof/>
          <w:sz w:val="16"/>
          <w:szCs w:val="24"/>
        </w:rPr>
        <w:t>[3]</w:t>
      </w:r>
      <w:r w:rsidRPr="00116C47">
        <w:rPr>
          <w:noProof/>
          <w:sz w:val="16"/>
          <w:szCs w:val="24"/>
        </w:rPr>
        <w:tab/>
        <w:t>H. Huang, F. Zhang, S. Member, L. J. Hargrove, Z. Dou, D. R. Rogers, K. B. Englehart, and S. Member, “Continuous Locomotion-Mode Identification for Prosthetic Legs Based on Neuromuscular – Mechanical Fusion,” vol. 58, no. 10, pp. 2867–2875, 2011.</w:t>
      </w:r>
    </w:p>
    <w:p w:rsidR="00116C47" w:rsidRPr="00116C47" w:rsidRDefault="00116C47">
      <w:pPr>
        <w:widowControl w:val="0"/>
        <w:adjustRightInd w:val="0"/>
        <w:ind w:left="450" w:hanging="450"/>
        <w:jc w:val="both"/>
        <w:rPr>
          <w:noProof/>
          <w:sz w:val="16"/>
          <w:szCs w:val="24"/>
        </w:rPr>
        <w:pPrChange w:id="1917" w:author="Nili Krausz" w:date="2018-06-20T14:28:00Z">
          <w:pPr>
            <w:widowControl w:val="0"/>
            <w:adjustRightInd w:val="0"/>
            <w:ind w:left="640" w:hanging="640"/>
          </w:pPr>
        </w:pPrChange>
      </w:pPr>
      <w:r w:rsidRPr="00116C47">
        <w:rPr>
          <w:noProof/>
          <w:sz w:val="16"/>
          <w:szCs w:val="24"/>
        </w:rPr>
        <w:t>[4]</w:t>
      </w:r>
      <w:r w:rsidRPr="00116C47">
        <w:rPr>
          <w:noProof/>
          <w:sz w:val="16"/>
          <w:szCs w:val="24"/>
        </w:rPr>
        <w:tab/>
        <w:t xml:space="preserve">H. A. Quintero, R. J. Farris, and M. Goldfarb, “A Method for the Autonomous Control of Lower Limb Exoskeletons for Persons with Paraplegia,” </w:t>
      </w:r>
      <w:r w:rsidRPr="00116C47">
        <w:rPr>
          <w:i/>
          <w:iCs/>
          <w:noProof/>
          <w:sz w:val="16"/>
          <w:szCs w:val="24"/>
        </w:rPr>
        <w:t>J. Med. Device.</w:t>
      </w:r>
      <w:r w:rsidRPr="00116C47">
        <w:rPr>
          <w:noProof/>
          <w:sz w:val="16"/>
          <w:szCs w:val="24"/>
        </w:rPr>
        <w:t>, vol. 6, no. 4, p. 410031, 2012.</w:t>
      </w:r>
    </w:p>
    <w:p w:rsidR="00116C47" w:rsidRPr="00116C47" w:rsidRDefault="00116C47">
      <w:pPr>
        <w:widowControl w:val="0"/>
        <w:adjustRightInd w:val="0"/>
        <w:ind w:left="450" w:hanging="450"/>
        <w:jc w:val="both"/>
        <w:rPr>
          <w:noProof/>
          <w:sz w:val="16"/>
          <w:szCs w:val="24"/>
        </w:rPr>
        <w:pPrChange w:id="1918" w:author="Nili Krausz" w:date="2018-06-20T14:28:00Z">
          <w:pPr>
            <w:widowControl w:val="0"/>
            <w:adjustRightInd w:val="0"/>
            <w:ind w:left="640" w:hanging="640"/>
          </w:pPr>
        </w:pPrChange>
      </w:pPr>
      <w:r w:rsidRPr="00116C47">
        <w:rPr>
          <w:noProof/>
          <w:sz w:val="16"/>
          <w:szCs w:val="24"/>
        </w:rPr>
        <w:t>[5]</w:t>
      </w:r>
      <w:r w:rsidRPr="00116C47">
        <w:rPr>
          <w:noProof/>
          <w:sz w:val="16"/>
          <w:szCs w:val="24"/>
        </w:rPr>
        <w:tab/>
        <w:t xml:space="preserve">A. J. Young and D. P. Ferris, “State of the Art and Future Directions for Lower Limb Robotic Exoskeletons,” </w:t>
      </w:r>
      <w:r w:rsidRPr="00116C47">
        <w:rPr>
          <w:i/>
          <w:iCs/>
          <w:noProof/>
          <w:sz w:val="16"/>
          <w:szCs w:val="24"/>
        </w:rPr>
        <w:t>IEEE Trans. Neural Syst. Rehabil. Eng.</w:t>
      </w:r>
      <w:r w:rsidRPr="00116C47">
        <w:rPr>
          <w:noProof/>
          <w:sz w:val="16"/>
          <w:szCs w:val="24"/>
        </w:rPr>
        <w:t>, vol. 25, no. 2, pp. 171–182, 2017.</w:t>
      </w:r>
    </w:p>
    <w:p w:rsidR="00116C47" w:rsidRPr="00116C47" w:rsidRDefault="00116C47">
      <w:pPr>
        <w:widowControl w:val="0"/>
        <w:adjustRightInd w:val="0"/>
        <w:ind w:left="450" w:hanging="450"/>
        <w:jc w:val="both"/>
        <w:rPr>
          <w:noProof/>
          <w:sz w:val="16"/>
          <w:szCs w:val="24"/>
        </w:rPr>
        <w:pPrChange w:id="1919" w:author="Nili Krausz" w:date="2018-06-20T14:28:00Z">
          <w:pPr>
            <w:widowControl w:val="0"/>
            <w:adjustRightInd w:val="0"/>
            <w:ind w:left="640" w:hanging="640"/>
          </w:pPr>
        </w:pPrChange>
      </w:pPr>
      <w:r w:rsidRPr="00116C47">
        <w:rPr>
          <w:noProof/>
          <w:sz w:val="16"/>
          <w:szCs w:val="24"/>
        </w:rPr>
        <w:t>[6]</w:t>
      </w:r>
      <w:r w:rsidRPr="00116C47">
        <w:rPr>
          <w:noProof/>
          <w:sz w:val="16"/>
          <w:szCs w:val="24"/>
        </w:rPr>
        <w:tab/>
        <w:t xml:space="preserve">B. E. Lawson, A. Huff, S. Members, and M. Goldfarb, “A Preliminary Investigation of Powered Prostheses for Improved Walking Biomechanics in Bilateral Transfemoral Amputees,” </w:t>
      </w:r>
      <w:r w:rsidRPr="00116C47">
        <w:rPr>
          <w:i/>
          <w:iCs/>
          <w:noProof/>
          <w:sz w:val="16"/>
          <w:szCs w:val="24"/>
        </w:rPr>
        <w:t>Int. Conf. IEEE EMBS</w:t>
      </w:r>
      <w:r w:rsidRPr="00116C47">
        <w:rPr>
          <w:noProof/>
          <w:sz w:val="16"/>
          <w:szCs w:val="24"/>
        </w:rPr>
        <w:t>, pp. 4164–4167, 2012.</w:t>
      </w:r>
    </w:p>
    <w:p w:rsidR="00116C47" w:rsidRPr="00116C47" w:rsidRDefault="00116C47">
      <w:pPr>
        <w:widowControl w:val="0"/>
        <w:adjustRightInd w:val="0"/>
        <w:ind w:left="450" w:hanging="450"/>
        <w:jc w:val="both"/>
        <w:rPr>
          <w:noProof/>
          <w:sz w:val="16"/>
          <w:szCs w:val="24"/>
        </w:rPr>
        <w:pPrChange w:id="1920" w:author="Nili Krausz" w:date="2018-06-20T14:28:00Z">
          <w:pPr>
            <w:widowControl w:val="0"/>
            <w:adjustRightInd w:val="0"/>
            <w:ind w:left="640" w:hanging="640"/>
          </w:pPr>
        </w:pPrChange>
      </w:pPr>
      <w:r w:rsidRPr="00116C47">
        <w:rPr>
          <w:noProof/>
          <w:sz w:val="16"/>
          <w:szCs w:val="24"/>
        </w:rPr>
        <w:t>[7]</w:t>
      </w:r>
      <w:r w:rsidRPr="00116C47">
        <w:rPr>
          <w:noProof/>
          <w:sz w:val="16"/>
          <w:szCs w:val="24"/>
        </w:rPr>
        <w:tab/>
        <w:t xml:space="preserve">K. A. Ingraham, N. P. Fey, A. M. Simon, and L. J. Hargrove, “Assessing the Relative Contributions of Active Ankle and Knee Assistance to the Walking Mechanics of Transfemoral Amputees Using a Powered Prosthesis,” </w:t>
      </w:r>
      <w:r w:rsidRPr="00116C47">
        <w:rPr>
          <w:i/>
          <w:iCs/>
          <w:noProof/>
          <w:sz w:val="16"/>
          <w:szCs w:val="24"/>
        </w:rPr>
        <w:t>PLoS One</w:t>
      </w:r>
      <w:r w:rsidRPr="00116C47">
        <w:rPr>
          <w:noProof/>
          <w:sz w:val="16"/>
          <w:szCs w:val="24"/>
        </w:rPr>
        <w:t>, pp. 1–19, 2016.</w:t>
      </w:r>
    </w:p>
    <w:p w:rsidR="00116C47" w:rsidRPr="00116C47" w:rsidRDefault="00116C47">
      <w:pPr>
        <w:widowControl w:val="0"/>
        <w:adjustRightInd w:val="0"/>
        <w:ind w:left="450" w:hanging="450"/>
        <w:jc w:val="both"/>
        <w:rPr>
          <w:noProof/>
          <w:sz w:val="16"/>
          <w:szCs w:val="24"/>
        </w:rPr>
        <w:pPrChange w:id="1921" w:author="Nili Krausz" w:date="2018-06-20T14:28:00Z">
          <w:pPr>
            <w:widowControl w:val="0"/>
            <w:adjustRightInd w:val="0"/>
            <w:ind w:left="640" w:hanging="640"/>
          </w:pPr>
        </w:pPrChange>
      </w:pPr>
      <w:r w:rsidRPr="00116C47">
        <w:rPr>
          <w:noProof/>
          <w:sz w:val="16"/>
          <w:szCs w:val="24"/>
        </w:rPr>
        <w:t>[8]</w:t>
      </w:r>
      <w:r w:rsidRPr="00116C47">
        <w:rPr>
          <w:noProof/>
          <w:sz w:val="16"/>
          <w:szCs w:val="24"/>
        </w:rPr>
        <w:tab/>
        <w:t xml:space="preserve">M. R. Tucker, J. Olivier, A. Pagel, H. Bleuler, M. Bouri, O. Lambercy, J. D. R. Millán, R. Riener, H. Vallery, and R. Gassert, “Control strategies for active lower extremity prosthetics and orthotics: a review.,” </w:t>
      </w:r>
      <w:r w:rsidRPr="00116C47">
        <w:rPr>
          <w:i/>
          <w:iCs/>
          <w:noProof/>
          <w:sz w:val="16"/>
          <w:szCs w:val="24"/>
        </w:rPr>
        <w:t>J. Neuroeng. Rehabil.</w:t>
      </w:r>
      <w:r w:rsidRPr="00116C47">
        <w:rPr>
          <w:noProof/>
          <w:sz w:val="16"/>
          <w:szCs w:val="24"/>
        </w:rPr>
        <w:t>, vol. 12, no. 1, pp. 1–29, 2015.</w:t>
      </w:r>
    </w:p>
    <w:p w:rsidR="00116C47" w:rsidRPr="00116C47" w:rsidRDefault="00116C47">
      <w:pPr>
        <w:widowControl w:val="0"/>
        <w:adjustRightInd w:val="0"/>
        <w:ind w:left="450" w:hanging="450"/>
        <w:jc w:val="both"/>
        <w:rPr>
          <w:noProof/>
          <w:sz w:val="16"/>
          <w:szCs w:val="24"/>
        </w:rPr>
        <w:pPrChange w:id="1922" w:author="Nili Krausz" w:date="2018-06-20T14:28:00Z">
          <w:pPr>
            <w:widowControl w:val="0"/>
            <w:adjustRightInd w:val="0"/>
            <w:ind w:left="640" w:hanging="640"/>
          </w:pPr>
        </w:pPrChange>
      </w:pPr>
      <w:r w:rsidRPr="00116C47">
        <w:rPr>
          <w:noProof/>
          <w:sz w:val="16"/>
          <w:szCs w:val="24"/>
        </w:rPr>
        <w:t>[9]</w:t>
      </w:r>
      <w:r w:rsidRPr="00116C47">
        <w:rPr>
          <w:noProof/>
          <w:sz w:val="16"/>
          <w:szCs w:val="24"/>
        </w:rPr>
        <w:tab/>
        <w:t xml:space="preserve">J. Taborri, E. Palermo, S. Rossi, and P. Cappa, “Gait Partitioning Methods : A Systematic Review,” </w:t>
      </w:r>
      <w:r w:rsidRPr="00116C47">
        <w:rPr>
          <w:i/>
          <w:iCs/>
          <w:noProof/>
          <w:sz w:val="16"/>
          <w:szCs w:val="24"/>
        </w:rPr>
        <w:t>Sensors</w:t>
      </w:r>
      <w:r w:rsidRPr="00116C47">
        <w:rPr>
          <w:noProof/>
          <w:sz w:val="16"/>
          <w:szCs w:val="24"/>
        </w:rPr>
        <w:t>, vol. 16, no. 66, pp. 40–42, 2016.</w:t>
      </w:r>
    </w:p>
    <w:p w:rsidR="00116C47" w:rsidRPr="00116C47" w:rsidRDefault="00116C47">
      <w:pPr>
        <w:widowControl w:val="0"/>
        <w:adjustRightInd w:val="0"/>
        <w:ind w:left="450" w:hanging="450"/>
        <w:jc w:val="both"/>
        <w:rPr>
          <w:noProof/>
          <w:sz w:val="16"/>
          <w:szCs w:val="24"/>
        </w:rPr>
        <w:pPrChange w:id="1923" w:author="Nili Krausz" w:date="2018-06-20T14:28:00Z">
          <w:pPr>
            <w:widowControl w:val="0"/>
            <w:adjustRightInd w:val="0"/>
            <w:ind w:left="640" w:hanging="640"/>
          </w:pPr>
        </w:pPrChange>
      </w:pPr>
      <w:r w:rsidRPr="00116C47">
        <w:rPr>
          <w:noProof/>
          <w:sz w:val="16"/>
          <w:szCs w:val="24"/>
        </w:rPr>
        <w:t>[10]</w:t>
      </w:r>
      <w:r w:rsidRPr="00116C47">
        <w:rPr>
          <w:noProof/>
          <w:sz w:val="16"/>
          <w:szCs w:val="24"/>
        </w:rPr>
        <w:tab/>
        <w:t xml:space="preserve">M. R. Tucker, J. Olivier, A. Pagel, H. Bleuler, M. Bouri, and O. Lambercy, “Control strategies for active lower extremity prosthetics and orthotics : a review Control strategies for active lower extremity prosthetics and orthotics : a review,” </w:t>
      </w:r>
      <w:r w:rsidRPr="00116C47">
        <w:rPr>
          <w:i/>
          <w:iCs/>
          <w:noProof/>
          <w:sz w:val="16"/>
          <w:szCs w:val="24"/>
        </w:rPr>
        <w:t>J. Neuroeng. Rehabil.</w:t>
      </w:r>
      <w:r w:rsidRPr="00116C47">
        <w:rPr>
          <w:noProof/>
          <w:sz w:val="16"/>
          <w:szCs w:val="24"/>
        </w:rPr>
        <w:t>, vol. 12, no. 1, pp. 1–29, 2015.</w:t>
      </w:r>
    </w:p>
    <w:p w:rsidR="00116C47" w:rsidRPr="00116C47" w:rsidRDefault="00116C47">
      <w:pPr>
        <w:widowControl w:val="0"/>
        <w:adjustRightInd w:val="0"/>
        <w:ind w:left="450" w:hanging="450"/>
        <w:jc w:val="both"/>
        <w:rPr>
          <w:noProof/>
          <w:sz w:val="16"/>
          <w:szCs w:val="24"/>
        </w:rPr>
        <w:pPrChange w:id="1924" w:author="Nili Krausz" w:date="2018-06-20T14:28:00Z">
          <w:pPr>
            <w:widowControl w:val="0"/>
            <w:adjustRightInd w:val="0"/>
            <w:ind w:left="640" w:hanging="640"/>
          </w:pPr>
        </w:pPrChange>
      </w:pPr>
      <w:r w:rsidRPr="00116C47">
        <w:rPr>
          <w:noProof/>
          <w:sz w:val="16"/>
          <w:szCs w:val="24"/>
        </w:rPr>
        <w:t>[11]</w:t>
      </w:r>
      <w:r w:rsidRPr="00116C47">
        <w:rPr>
          <w:noProof/>
          <w:sz w:val="16"/>
          <w:szCs w:val="24"/>
        </w:rPr>
        <w:tab/>
        <w:t xml:space="preserve">N. E. Krausz, T. Lenzi, and L. J. Hargrove, “Depth sensing for improved control of lower limb prostheses,” </w:t>
      </w:r>
      <w:r w:rsidRPr="00116C47">
        <w:rPr>
          <w:i/>
          <w:iCs/>
          <w:noProof/>
          <w:sz w:val="16"/>
          <w:szCs w:val="24"/>
        </w:rPr>
        <w:t>IEEE Trans. Biomed. Eng.</w:t>
      </w:r>
      <w:r w:rsidRPr="00116C47">
        <w:rPr>
          <w:noProof/>
          <w:sz w:val="16"/>
          <w:szCs w:val="24"/>
        </w:rPr>
        <w:t>, vol. 62, no. 11, pp. 2576–2587, 2015.</w:t>
      </w:r>
    </w:p>
    <w:p w:rsidR="00116C47" w:rsidRPr="00116C47" w:rsidRDefault="00116C47">
      <w:pPr>
        <w:widowControl w:val="0"/>
        <w:adjustRightInd w:val="0"/>
        <w:ind w:left="450" w:hanging="450"/>
        <w:jc w:val="both"/>
        <w:rPr>
          <w:noProof/>
          <w:sz w:val="16"/>
          <w:szCs w:val="24"/>
        </w:rPr>
        <w:pPrChange w:id="1925" w:author="Nili Krausz" w:date="2018-06-20T14:28:00Z">
          <w:pPr>
            <w:widowControl w:val="0"/>
            <w:adjustRightInd w:val="0"/>
            <w:ind w:left="640" w:hanging="640"/>
          </w:pPr>
        </w:pPrChange>
      </w:pPr>
      <w:r w:rsidRPr="00116C47">
        <w:rPr>
          <w:noProof/>
          <w:sz w:val="16"/>
          <w:szCs w:val="24"/>
        </w:rPr>
        <w:t>[12]</w:t>
      </w:r>
      <w:r w:rsidRPr="00116C47">
        <w:rPr>
          <w:noProof/>
          <w:sz w:val="16"/>
          <w:szCs w:val="24"/>
        </w:rPr>
        <w:tab/>
        <w:t xml:space="preserve">M. Liu, D. Wang, and H. Huang, “Development of an Environment-Aware Locomotion Mode Recognition System for Powered Lower Limb Prostheses,” </w:t>
      </w:r>
      <w:r w:rsidRPr="00116C47">
        <w:rPr>
          <w:i/>
          <w:iCs/>
          <w:noProof/>
          <w:sz w:val="16"/>
          <w:szCs w:val="24"/>
        </w:rPr>
        <w:t>IEEE Trans. Neural Syst. Rehabil. Eng.</w:t>
      </w:r>
      <w:r w:rsidRPr="00116C47">
        <w:rPr>
          <w:noProof/>
          <w:sz w:val="16"/>
          <w:szCs w:val="24"/>
        </w:rPr>
        <w:t>, vol. 4320, no. c, pp. 1–1, 2015.</w:t>
      </w:r>
    </w:p>
    <w:p w:rsidR="00116C47" w:rsidRPr="00116C47" w:rsidRDefault="00116C47">
      <w:pPr>
        <w:widowControl w:val="0"/>
        <w:adjustRightInd w:val="0"/>
        <w:ind w:left="450" w:hanging="450"/>
        <w:jc w:val="both"/>
        <w:rPr>
          <w:noProof/>
          <w:sz w:val="16"/>
          <w:szCs w:val="24"/>
        </w:rPr>
        <w:pPrChange w:id="1926" w:author="Nili Krausz" w:date="2018-06-20T14:28:00Z">
          <w:pPr>
            <w:widowControl w:val="0"/>
            <w:adjustRightInd w:val="0"/>
            <w:ind w:left="640" w:hanging="640"/>
          </w:pPr>
        </w:pPrChange>
      </w:pPr>
      <w:r w:rsidRPr="00116C47">
        <w:rPr>
          <w:noProof/>
          <w:sz w:val="16"/>
          <w:szCs w:val="24"/>
        </w:rPr>
        <w:t>[13]</w:t>
      </w:r>
      <w:r w:rsidRPr="00116C47">
        <w:rPr>
          <w:noProof/>
          <w:sz w:val="16"/>
          <w:szCs w:val="24"/>
        </w:rPr>
        <w:tab/>
        <w:t xml:space="preserve">Y. Massalin, S. Member, M. Abdrakhmanova, A. Varol, and S. Member, “User-Independent Intent Recognition for Lower-Limb Prostheses Using Depth Sensing,” </w:t>
      </w:r>
      <w:r w:rsidRPr="00116C47">
        <w:rPr>
          <w:i/>
          <w:iCs/>
          <w:noProof/>
          <w:sz w:val="16"/>
          <w:szCs w:val="24"/>
        </w:rPr>
        <w:t>IEEE Trans. Biomed. Eng.</w:t>
      </w:r>
      <w:r w:rsidRPr="00116C47">
        <w:rPr>
          <w:noProof/>
          <w:sz w:val="16"/>
          <w:szCs w:val="24"/>
        </w:rPr>
        <w:t>, vol. 9294, no. c, 2017.</w:t>
      </w:r>
    </w:p>
    <w:p w:rsidR="00116C47" w:rsidRPr="00083496" w:rsidRDefault="00116C47">
      <w:pPr>
        <w:widowControl w:val="0"/>
        <w:adjustRightInd w:val="0"/>
        <w:ind w:left="450" w:hanging="450"/>
        <w:jc w:val="both"/>
        <w:rPr>
          <w:noProof/>
          <w:sz w:val="16"/>
          <w:szCs w:val="24"/>
          <w:lang w:val="fr-CH"/>
        </w:rPr>
        <w:pPrChange w:id="1927" w:author="Nili Krausz" w:date="2018-06-20T14:28:00Z">
          <w:pPr>
            <w:widowControl w:val="0"/>
            <w:adjustRightInd w:val="0"/>
            <w:ind w:left="640" w:hanging="640"/>
          </w:pPr>
        </w:pPrChange>
      </w:pPr>
      <w:r w:rsidRPr="00116C47">
        <w:rPr>
          <w:noProof/>
          <w:sz w:val="16"/>
          <w:szCs w:val="24"/>
        </w:rPr>
        <w:t>[14]</w:t>
      </w:r>
      <w:r w:rsidRPr="00116C47">
        <w:rPr>
          <w:noProof/>
          <w:sz w:val="16"/>
          <w:szCs w:val="24"/>
        </w:rPr>
        <w:tab/>
        <w:t xml:space="preserve">PMD, “Camboard Pico Flexx.” [Online]. </w:t>
      </w:r>
      <w:r w:rsidRPr="00083496">
        <w:rPr>
          <w:noProof/>
          <w:sz w:val="16"/>
          <w:szCs w:val="24"/>
          <w:lang w:val="fr-CH"/>
        </w:rPr>
        <w:t>Available: http://pmdtec.com/picofamily/.</w:t>
      </w:r>
    </w:p>
    <w:p w:rsidR="00116C47" w:rsidRPr="00116C47" w:rsidRDefault="00116C47">
      <w:pPr>
        <w:widowControl w:val="0"/>
        <w:adjustRightInd w:val="0"/>
        <w:ind w:left="450" w:hanging="450"/>
        <w:jc w:val="both"/>
        <w:rPr>
          <w:noProof/>
          <w:sz w:val="16"/>
          <w:szCs w:val="24"/>
        </w:rPr>
        <w:pPrChange w:id="1928" w:author="Nili Krausz" w:date="2018-06-20T14:28:00Z">
          <w:pPr>
            <w:widowControl w:val="0"/>
            <w:adjustRightInd w:val="0"/>
            <w:ind w:left="640" w:hanging="640"/>
          </w:pPr>
        </w:pPrChange>
      </w:pPr>
      <w:r w:rsidRPr="00116C47">
        <w:rPr>
          <w:noProof/>
          <w:sz w:val="16"/>
          <w:szCs w:val="24"/>
        </w:rPr>
        <w:t>[15]</w:t>
      </w:r>
      <w:r w:rsidRPr="00116C47">
        <w:rPr>
          <w:noProof/>
          <w:sz w:val="16"/>
          <w:szCs w:val="24"/>
        </w:rPr>
        <w:tab/>
        <w:t xml:space="preserve">H. F. Maqbool, M. A. B. Husman, M. I. Awad, A. Abouhossein, P. Mehryar, and N. Iqbal, “Real - time gait event detection for lower limb amputees using a single wearable sensor *,” </w:t>
      </w:r>
      <w:r w:rsidRPr="00116C47">
        <w:rPr>
          <w:i/>
          <w:iCs/>
          <w:noProof/>
          <w:sz w:val="16"/>
          <w:szCs w:val="24"/>
        </w:rPr>
        <w:t>Int. Conf. IEEE EMBS</w:t>
      </w:r>
      <w:r w:rsidRPr="00116C47">
        <w:rPr>
          <w:noProof/>
          <w:sz w:val="16"/>
          <w:szCs w:val="24"/>
        </w:rPr>
        <w:t>, pp. 5067–5070, 2016.</w:t>
      </w:r>
    </w:p>
    <w:p w:rsidR="00116C47" w:rsidRPr="00116C47" w:rsidRDefault="00116C47">
      <w:pPr>
        <w:widowControl w:val="0"/>
        <w:adjustRightInd w:val="0"/>
        <w:ind w:left="450" w:hanging="450"/>
        <w:jc w:val="both"/>
        <w:rPr>
          <w:noProof/>
          <w:sz w:val="16"/>
          <w:szCs w:val="24"/>
        </w:rPr>
        <w:pPrChange w:id="1929" w:author="Nili Krausz" w:date="2018-06-20T14:28:00Z">
          <w:pPr>
            <w:widowControl w:val="0"/>
            <w:adjustRightInd w:val="0"/>
            <w:ind w:left="640" w:hanging="640"/>
          </w:pPr>
        </w:pPrChange>
      </w:pPr>
      <w:r w:rsidRPr="00116C47">
        <w:rPr>
          <w:noProof/>
          <w:sz w:val="16"/>
          <w:szCs w:val="24"/>
        </w:rPr>
        <w:t>[16]</w:t>
      </w:r>
      <w:r w:rsidRPr="00116C47">
        <w:rPr>
          <w:noProof/>
          <w:sz w:val="16"/>
          <w:szCs w:val="24"/>
        </w:rPr>
        <w:tab/>
        <w:t xml:space="preserve">J. M. Jasiewicz, J. H. J. Allum, J. W. Middleton, A. Barriskill, P. Condie, B. Purcell, R. Che, and T. Li, “Gait event detection using linear accelerometers or angular velocity transducers in able-bodied and spinal-cord injured individuals,” </w:t>
      </w:r>
      <w:r w:rsidRPr="00116C47">
        <w:rPr>
          <w:i/>
          <w:iCs/>
          <w:noProof/>
          <w:sz w:val="16"/>
          <w:szCs w:val="24"/>
        </w:rPr>
        <w:t>Gait Posture</w:t>
      </w:r>
      <w:r w:rsidRPr="00116C47">
        <w:rPr>
          <w:noProof/>
          <w:sz w:val="16"/>
          <w:szCs w:val="24"/>
        </w:rPr>
        <w:t>, vol. 24, pp. 502–509, 2006.</w:t>
      </w:r>
    </w:p>
    <w:p w:rsidR="00116C47" w:rsidRPr="00116C47" w:rsidRDefault="00116C47">
      <w:pPr>
        <w:widowControl w:val="0"/>
        <w:adjustRightInd w:val="0"/>
        <w:ind w:left="450" w:hanging="450"/>
        <w:jc w:val="both"/>
        <w:rPr>
          <w:noProof/>
          <w:sz w:val="16"/>
          <w:szCs w:val="24"/>
        </w:rPr>
        <w:pPrChange w:id="1930" w:author="Nili Krausz" w:date="2018-06-20T14:28:00Z">
          <w:pPr>
            <w:widowControl w:val="0"/>
            <w:adjustRightInd w:val="0"/>
            <w:ind w:left="640" w:hanging="640"/>
          </w:pPr>
        </w:pPrChange>
      </w:pPr>
      <w:r w:rsidRPr="00116C47">
        <w:rPr>
          <w:noProof/>
          <w:sz w:val="16"/>
          <w:szCs w:val="24"/>
        </w:rPr>
        <w:t>[17]</w:t>
      </w:r>
      <w:r w:rsidRPr="00116C47">
        <w:rPr>
          <w:noProof/>
          <w:sz w:val="16"/>
          <w:szCs w:val="24"/>
        </w:rPr>
        <w:tab/>
        <w:t xml:space="preserve">M. Fischler and R. Bolles, “Random sample consensus: a paradigm for model fitting with applications to image analysis and automated cartography,” </w:t>
      </w:r>
      <w:r w:rsidRPr="00116C47">
        <w:rPr>
          <w:i/>
          <w:iCs/>
          <w:noProof/>
          <w:sz w:val="16"/>
          <w:szCs w:val="24"/>
        </w:rPr>
        <w:t>Commun. ACM</w:t>
      </w:r>
      <w:r w:rsidRPr="00116C47">
        <w:rPr>
          <w:noProof/>
          <w:sz w:val="16"/>
          <w:szCs w:val="24"/>
        </w:rPr>
        <w:t>, vol. 24, no. 6, 1981.</w:t>
      </w:r>
    </w:p>
    <w:p w:rsidR="00116C47" w:rsidRPr="00116C47" w:rsidRDefault="00116C47">
      <w:pPr>
        <w:widowControl w:val="0"/>
        <w:adjustRightInd w:val="0"/>
        <w:ind w:left="450" w:hanging="450"/>
        <w:jc w:val="both"/>
        <w:rPr>
          <w:noProof/>
          <w:sz w:val="16"/>
          <w:szCs w:val="24"/>
        </w:rPr>
        <w:pPrChange w:id="1931" w:author="Nili Krausz" w:date="2018-06-20T14:28:00Z">
          <w:pPr>
            <w:widowControl w:val="0"/>
            <w:adjustRightInd w:val="0"/>
            <w:ind w:left="640" w:hanging="640"/>
          </w:pPr>
        </w:pPrChange>
      </w:pPr>
      <w:r w:rsidRPr="00116C47">
        <w:rPr>
          <w:noProof/>
          <w:sz w:val="16"/>
          <w:szCs w:val="24"/>
        </w:rPr>
        <w:t>[18]</w:t>
      </w:r>
      <w:r w:rsidRPr="00116C47">
        <w:rPr>
          <w:noProof/>
          <w:sz w:val="16"/>
          <w:szCs w:val="24"/>
        </w:rPr>
        <w:tab/>
        <w:t>Lenovo, “Phab 2 Pro,” 2018. [Online]. Available: https://www3.lenovo.com/us/en/smart-devices/-lenovo-smartphones/phab-series/Lenovo-Phab-2-Pro/p/WMD00000220.</w:t>
      </w:r>
    </w:p>
    <w:p w:rsidR="00116C47" w:rsidRDefault="00116C47">
      <w:pPr>
        <w:widowControl w:val="0"/>
        <w:adjustRightInd w:val="0"/>
        <w:ind w:left="450" w:hanging="450"/>
        <w:jc w:val="both"/>
        <w:rPr>
          <w:ins w:id="1932" w:author="Nili Krausz" w:date="2018-06-26T13:55:00Z"/>
          <w:noProof/>
          <w:sz w:val="16"/>
          <w:szCs w:val="24"/>
        </w:rPr>
        <w:pPrChange w:id="1933" w:author="Nili Krausz" w:date="2018-06-20T14:28:00Z">
          <w:pPr>
            <w:widowControl w:val="0"/>
            <w:adjustRightInd w:val="0"/>
            <w:ind w:left="640" w:hanging="640"/>
          </w:pPr>
        </w:pPrChange>
      </w:pPr>
      <w:r w:rsidRPr="00116C47">
        <w:rPr>
          <w:noProof/>
          <w:sz w:val="16"/>
          <w:szCs w:val="24"/>
        </w:rPr>
        <w:t>[19]</w:t>
      </w:r>
      <w:r w:rsidRPr="00116C47">
        <w:rPr>
          <w:noProof/>
          <w:sz w:val="16"/>
          <w:szCs w:val="24"/>
        </w:rPr>
        <w:tab/>
        <w:t>Asus, “Zenfone AR,” 2018. [Online]. Available: https://www.asus.com/us/Phone/ZenFone-AR-ZS571KL/.</w:t>
      </w:r>
    </w:p>
    <w:p w:rsidR="003F19F0" w:rsidRPr="00116C47" w:rsidDel="003F19F0" w:rsidRDefault="003F19F0">
      <w:pPr>
        <w:widowControl w:val="0"/>
        <w:adjustRightInd w:val="0"/>
        <w:ind w:left="450" w:hanging="450"/>
        <w:jc w:val="both"/>
        <w:rPr>
          <w:del w:id="1934" w:author="Nili Krausz" w:date="2018-06-26T13:58:00Z"/>
          <w:noProof/>
          <w:sz w:val="16"/>
        </w:rPr>
        <w:pPrChange w:id="1935" w:author="Nili Krausz" w:date="2018-06-20T14:28:00Z">
          <w:pPr>
            <w:widowControl w:val="0"/>
            <w:adjustRightInd w:val="0"/>
            <w:ind w:left="640" w:hanging="640"/>
          </w:pPr>
        </w:pPrChange>
      </w:pPr>
    </w:p>
    <w:p w:rsidR="003F19F0" w:rsidDel="00A43DBC" w:rsidRDefault="003F19F0">
      <w:pPr>
        <w:framePr w:wrap="auto" w:vAnchor="page" w:hAnchor="page" w:x="1178" w:y="1100"/>
        <w:spacing w:after="60" w:line="228" w:lineRule="auto"/>
        <w:suppressOverlap/>
        <w:rPr>
          <w:del w:id="1936" w:author="Nili Krausz" w:date="2018-06-20T12:08:00Z"/>
        </w:rPr>
        <w:pPrChange w:id="1937" w:author="Nili Krausz" w:date="2018-06-26T13:53:00Z">
          <w:pPr>
            <w:pStyle w:val="BodyText"/>
            <w:keepNext/>
            <w:ind w:firstLine="0"/>
          </w:pPr>
        </w:pPrChange>
      </w:pPr>
      <w:del w:id="1938" w:author="Nili Krausz" w:date="2018-06-20T12:08:00Z">
        <w:r w:rsidRPr="009C7E15" w:rsidDel="00A43DBC">
          <w:rPr>
            <w:noProof/>
          </w:rPr>
          <w:drawing>
            <wp:inline distT="0" distB="0" distL="0" distR="0" wp14:anchorId="151066DE" wp14:editId="31471D81">
              <wp:extent cx="3135381" cy="2422478"/>
              <wp:effectExtent l="0" t="0" r="8255" b="0"/>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4">
                        <a:extLst>
                          <a:ext uri="{28A0092B-C50C-407E-A947-70E740481C1C}">
                            <a14:useLocalDpi xmlns:a14="http://schemas.microsoft.com/office/drawing/2010/main" val="0"/>
                          </a:ext>
                        </a:extLst>
                      </a:blip>
                      <a:srcRect l="1915" t="2" r="1703" b="2233"/>
                      <a:stretch/>
                    </pic:blipFill>
                    <pic:spPr bwMode="auto">
                      <a:xfrm>
                        <a:off x="0" y="0"/>
                        <a:ext cx="3135093" cy="2422255"/>
                      </a:xfrm>
                      <a:prstGeom prst="rect">
                        <a:avLst/>
                      </a:prstGeom>
                      <a:ln>
                        <a:noFill/>
                      </a:ln>
                      <a:extLst>
                        <a:ext uri="{53640926-AAD7-44D8-BBD7-CCE9431645EC}">
                          <a14:shadowObscured xmlns:a14="http://schemas.microsoft.com/office/drawing/2010/main"/>
                        </a:ext>
                      </a:extLst>
                    </pic:spPr>
                  </pic:pic>
                </a:graphicData>
              </a:graphic>
            </wp:inline>
          </w:drawing>
        </w:r>
      </w:del>
      <w:del w:id="1939" w:author="Nili Krausz" w:date="2018-06-05T17:12:00Z">
        <w:r w:rsidRPr="009C7E15" w:rsidDel="00960862">
          <w:rPr>
            <w:noProof/>
          </w:rPr>
          <w:drawing>
            <wp:inline distT="0" distB="0" distL="0" distR="0" wp14:anchorId="1043A2F3" wp14:editId="0DCF09E4">
              <wp:extent cx="1468587" cy="2408555"/>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5" cstate="print">
                        <a:extLst>
                          <a:ext uri="{28A0092B-C50C-407E-A947-70E740481C1C}">
                            <a14:useLocalDpi xmlns:a14="http://schemas.microsoft.com/office/drawing/2010/main" val="0"/>
                          </a:ext>
                        </a:extLst>
                      </a:blip>
                      <a:srcRect l="54280" t="3137" r="1924" b="2482"/>
                      <a:stretch/>
                    </pic:blipFill>
                    <pic:spPr bwMode="auto">
                      <a:xfrm>
                        <a:off x="0" y="0"/>
                        <a:ext cx="1476826" cy="2422067"/>
                      </a:xfrm>
                      <a:prstGeom prst="rect">
                        <a:avLst/>
                      </a:prstGeom>
                      <a:ln>
                        <a:noFill/>
                      </a:ln>
                      <a:extLst>
                        <a:ext uri="{53640926-AAD7-44D8-BBD7-CCE9431645EC}">
                          <a14:shadowObscured xmlns:a14="http://schemas.microsoft.com/office/drawing/2010/main"/>
                        </a:ext>
                      </a:extLst>
                    </pic:spPr>
                  </pic:pic>
                </a:graphicData>
              </a:graphic>
            </wp:inline>
          </w:drawing>
        </w:r>
      </w:del>
    </w:p>
    <w:p w:rsidR="003F19F0" w:rsidRPr="00D14882" w:rsidDel="00A43DBC" w:rsidRDefault="003F19F0">
      <w:pPr>
        <w:framePr w:wrap="auto" w:vAnchor="page" w:hAnchor="page" w:x="1178" w:y="1100"/>
        <w:spacing w:after="60" w:line="228" w:lineRule="auto"/>
        <w:suppressOverlap/>
        <w:rPr>
          <w:del w:id="1940" w:author="Nili Krausz" w:date="2018-06-20T12:08:00Z"/>
          <w:rFonts w:eastAsia="SimSun"/>
          <w:noProof/>
          <w:sz w:val="16"/>
          <w:szCs w:val="16"/>
        </w:rPr>
        <w:pPrChange w:id="1941" w:author="Nili Krausz" w:date="2018-06-26T13:53:00Z">
          <w:pPr>
            <w:pStyle w:val="Caption"/>
          </w:pPr>
        </w:pPrChange>
      </w:pPr>
      <w:del w:id="1942" w:author="Nili Krausz" w:date="2018-06-20T12:08:00Z">
        <w:r w:rsidRPr="006945FE" w:rsidDel="00A43DBC">
          <w:rPr>
            <w:rFonts w:eastAsia="SimSun"/>
            <w:b/>
            <w:bCs/>
            <w:noProof/>
            <w:sz w:val="16"/>
            <w:szCs w:val="16"/>
            <w:rPrChange w:id="1943" w:author="Blair Hu" w:date="2018-06-15T10:36:00Z">
              <w:rPr>
                <w:rFonts w:eastAsia="SimSun"/>
                <w:b w:val="0"/>
                <w:bCs w:val="0"/>
                <w:noProof/>
                <w:sz w:val="16"/>
                <w:szCs w:val="16"/>
              </w:rPr>
            </w:rPrChange>
          </w:rPr>
          <w:delText xml:space="preserve">Figure </w:delText>
        </w:r>
      </w:del>
      <w:del w:id="1944" w:author="Nili Krausz" w:date="2018-06-05T17:22:00Z">
        <w:r w:rsidRPr="006945FE" w:rsidDel="0001657E">
          <w:rPr>
            <w:rFonts w:eastAsia="SimSun"/>
            <w:b/>
            <w:bCs/>
            <w:noProof/>
            <w:sz w:val="16"/>
            <w:szCs w:val="16"/>
            <w:rPrChange w:id="1945" w:author="Blair Hu" w:date="2018-06-15T10:36:00Z">
              <w:rPr>
                <w:rFonts w:eastAsia="SimSun"/>
                <w:b w:val="0"/>
                <w:bCs w:val="0"/>
                <w:noProof/>
                <w:sz w:val="16"/>
                <w:szCs w:val="16"/>
              </w:rPr>
            </w:rPrChange>
          </w:rPr>
          <w:fldChar w:fldCharType="begin"/>
        </w:r>
        <w:r w:rsidRPr="003F19F0" w:rsidDel="0001657E">
          <w:rPr>
            <w:rFonts w:eastAsia="SimSun"/>
            <w:b/>
            <w:bCs/>
            <w:noProof/>
            <w:sz w:val="16"/>
            <w:szCs w:val="16"/>
            <w:rPrChange w:id="1946" w:author="Nili Krausz" w:date="2018-06-26T13:53:00Z">
              <w:rPr>
                <w:rFonts w:eastAsia="SimSun"/>
                <w:b w:val="0"/>
                <w:bCs w:val="0"/>
                <w:noProof/>
                <w:sz w:val="16"/>
                <w:szCs w:val="16"/>
              </w:rPr>
            </w:rPrChange>
          </w:rPr>
          <w:delInstrText xml:space="preserve"> SEQ Figure \* ARABIC </w:delInstrText>
        </w:r>
        <w:r w:rsidRPr="006945FE" w:rsidDel="0001657E">
          <w:rPr>
            <w:rFonts w:eastAsia="SimSun"/>
            <w:b/>
            <w:bCs/>
            <w:noProof/>
            <w:sz w:val="16"/>
            <w:szCs w:val="16"/>
            <w:rPrChange w:id="1947" w:author="Blair Hu" w:date="2018-06-15T10:36:00Z">
              <w:rPr>
                <w:rFonts w:eastAsia="SimSun"/>
                <w:b w:val="0"/>
                <w:bCs w:val="0"/>
                <w:noProof/>
                <w:sz w:val="16"/>
                <w:szCs w:val="16"/>
              </w:rPr>
            </w:rPrChange>
          </w:rPr>
          <w:fldChar w:fldCharType="separate"/>
        </w:r>
      </w:del>
      <w:r w:rsidR="008B01D0">
        <w:rPr>
          <w:rFonts w:eastAsia="SimSun"/>
          <w:b/>
          <w:bCs/>
          <w:noProof/>
          <w:sz w:val="16"/>
          <w:szCs w:val="16"/>
        </w:rPr>
        <w:t>1</w:t>
      </w:r>
      <w:del w:id="1948" w:author="Nili Krausz" w:date="2018-06-05T17:22:00Z">
        <w:r w:rsidRPr="006945FE" w:rsidDel="0001657E">
          <w:rPr>
            <w:rFonts w:eastAsia="SimSun"/>
            <w:b/>
            <w:bCs/>
            <w:noProof/>
            <w:sz w:val="16"/>
            <w:szCs w:val="16"/>
            <w:rPrChange w:id="1949" w:author="Blair Hu" w:date="2018-06-15T10:36:00Z">
              <w:rPr>
                <w:rFonts w:eastAsia="SimSun"/>
                <w:b w:val="0"/>
                <w:bCs w:val="0"/>
                <w:noProof/>
                <w:sz w:val="16"/>
                <w:szCs w:val="16"/>
              </w:rPr>
            </w:rPrChange>
          </w:rPr>
          <w:fldChar w:fldCharType="end"/>
        </w:r>
      </w:del>
      <w:del w:id="1950" w:author="Nili Krausz" w:date="2018-06-20T12:08:00Z">
        <w:r w:rsidRPr="006945FE" w:rsidDel="00A43DBC">
          <w:rPr>
            <w:rFonts w:eastAsia="SimSun"/>
            <w:b/>
            <w:bCs/>
            <w:noProof/>
            <w:sz w:val="16"/>
            <w:szCs w:val="16"/>
            <w:rPrChange w:id="1951" w:author="Blair Hu" w:date="2018-06-15T10:36:00Z">
              <w:rPr>
                <w:rFonts w:eastAsia="SimSun"/>
                <w:b w:val="0"/>
                <w:bCs w:val="0"/>
                <w:noProof/>
                <w:sz w:val="16"/>
                <w:szCs w:val="16"/>
              </w:rPr>
            </w:rPrChange>
          </w:rPr>
          <w:delText>.</w:delText>
        </w:r>
        <w:r w:rsidRPr="00D94744" w:rsidDel="00A43DBC">
          <w:rPr>
            <w:rFonts w:eastAsia="SimSun"/>
            <w:noProof/>
            <w:sz w:val="16"/>
            <w:szCs w:val="16"/>
          </w:rPr>
          <w:delText xml:space="preserve"> </w:delText>
        </w:r>
        <w:r w:rsidDel="00A43DBC">
          <w:rPr>
            <w:rFonts w:eastAsia="SimSun"/>
            <w:noProof/>
            <w:sz w:val="16"/>
            <w:szCs w:val="16"/>
          </w:rPr>
          <w:delText xml:space="preserve">Gait event prediction. </w:delText>
        </w:r>
      </w:del>
      <w:moveToRangeStart w:id="1952" w:author="Blair Hu" w:date="2018-06-15T10:36:00Z" w:name="move516822341"/>
      <w:moveTo w:id="1953" w:author="Blair Hu" w:date="2018-06-15T10:36:00Z">
        <w:del w:id="1954" w:author="Nili Krausz" w:date="2018-06-20T12:08:00Z">
          <w:r w:rsidDel="00A43DBC">
            <w:rPr>
              <w:rFonts w:eastAsia="SimSun"/>
              <w:noProof/>
              <w:sz w:val="16"/>
              <w:szCs w:val="16"/>
            </w:rPr>
            <w:delText>The colored</w:delText>
          </w:r>
        </w:del>
      </w:moveTo>
      <w:ins w:id="1955" w:author="Blair Hu" w:date="2018-06-15T10:37:00Z">
        <w:del w:id="1956" w:author="Nili Krausz" w:date="2018-06-20T12:08:00Z">
          <w:r w:rsidDel="00A43DBC">
            <w:rPr>
              <w:rFonts w:eastAsia="SimSun"/>
              <w:noProof/>
              <w:sz w:val="16"/>
              <w:szCs w:val="16"/>
            </w:rPr>
            <w:delText>solid colored</w:delText>
          </w:r>
        </w:del>
      </w:ins>
      <w:moveTo w:id="1957" w:author="Blair Hu" w:date="2018-06-15T10:36:00Z">
        <w:del w:id="1958" w:author="Nili Krausz" w:date="2018-06-20T12:08:00Z">
          <w:r w:rsidDel="00A43DBC">
            <w:rPr>
              <w:rFonts w:eastAsia="SimSun"/>
              <w:noProof/>
              <w:sz w:val="16"/>
              <w:szCs w:val="16"/>
            </w:rPr>
            <w:delText xml:space="preserve"> traces represent the probabilit</w:delText>
          </w:r>
        </w:del>
      </w:moveTo>
      <w:ins w:id="1959" w:author="Blair Hu" w:date="2018-06-15T10:37:00Z">
        <w:del w:id="1960" w:author="Nili Krausz" w:date="2018-06-20T12:08:00Z">
          <w:r w:rsidDel="00A43DBC">
            <w:rPr>
              <w:rFonts w:eastAsia="SimSun"/>
              <w:noProof/>
              <w:sz w:val="16"/>
              <w:szCs w:val="16"/>
            </w:rPr>
            <w:delText>ies of detecting</w:delText>
          </w:r>
        </w:del>
      </w:ins>
      <w:ins w:id="1961" w:author="Blair Hu" w:date="2018-06-15T10:39:00Z">
        <w:del w:id="1962" w:author="Nili Krausz" w:date="2018-06-20T12:08:00Z">
          <w:r w:rsidDel="00A43DBC">
            <w:rPr>
              <w:rFonts w:eastAsia="SimSun"/>
              <w:noProof/>
              <w:sz w:val="16"/>
              <w:szCs w:val="16"/>
            </w:rPr>
            <w:delText xml:space="preserve"> a)</w:delText>
          </w:r>
        </w:del>
      </w:ins>
      <w:ins w:id="1963" w:author="Blair Hu" w:date="2018-06-15T10:37:00Z">
        <w:del w:id="1964" w:author="Nili Krausz" w:date="2018-06-20T12:08:00Z">
          <w:r w:rsidDel="00A43DBC">
            <w:rPr>
              <w:rFonts w:eastAsia="SimSun"/>
              <w:noProof/>
              <w:sz w:val="16"/>
              <w:szCs w:val="16"/>
            </w:rPr>
            <w:delText xml:space="preserve"> LHC and b) RTO</w:delText>
          </w:r>
        </w:del>
      </w:ins>
      <w:moveTo w:id="1965" w:author="Blair Hu" w:date="2018-06-15T10:36:00Z">
        <w:del w:id="1966" w:author="Nili Krausz" w:date="2018-06-20T12:08:00Z">
          <w:r w:rsidDel="00A43DBC">
            <w:rPr>
              <w:rFonts w:eastAsia="SimSun"/>
              <w:noProof/>
              <w:sz w:val="16"/>
              <w:szCs w:val="16"/>
            </w:rPr>
            <w:delText xml:space="preserve">y estimates.  </w:delText>
          </w:r>
        </w:del>
      </w:moveTo>
      <w:moveToRangeEnd w:id="1952"/>
      <w:del w:id="1967" w:author="Nili Krausz" w:date="2018-06-20T12:08:00Z">
        <w:r w:rsidDel="00A43DBC">
          <w:rPr>
            <w:rFonts w:eastAsia="SimSun"/>
            <w:noProof/>
            <w:sz w:val="16"/>
            <w:szCs w:val="16"/>
          </w:rPr>
          <w:delText xml:space="preserve">The shaded regions represent the range of possible windows for detecting a gait event using </w:delText>
        </w:r>
      </w:del>
      <w:ins w:id="1968" w:author="Blair Hu" w:date="2018-06-15T10:38:00Z">
        <w:del w:id="1969" w:author="Nili Krausz" w:date="2018-06-20T12:08:00Z">
          <w:r w:rsidDel="00A43DBC">
            <w:rPr>
              <w:rFonts w:eastAsia="SimSun"/>
              <w:noProof/>
              <w:sz w:val="16"/>
              <w:szCs w:val="16"/>
            </w:rPr>
            <w:delText xml:space="preserve">the </w:delText>
          </w:r>
        </w:del>
      </w:ins>
      <w:del w:id="1970" w:author="Nili Krausz" w:date="2018-06-20T12:08:00Z">
        <w:r w:rsidDel="00A43DBC">
          <w:rPr>
            <w:rFonts w:eastAsia="SimSun"/>
            <w:noProof/>
            <w:sz w:val="16"/>
            <w:szCs w:val="16"/>
          </w:rPr>
          <w:delText>R Thigh</w:delText>
        </w:r>
      </w:del>
      <w:ins w:id="1971" w:author="Blair Hu" w:date="2018-06-15T10:38:00Z">
        <w:del w:id="1972" w:author="Nili Krausz" w:date="2018-06-20T12:08:00Z">
          <w:r w:rsidDel="00A43DBC">
            <w:rPr>
              <w:rFonts w:eastAsia="SimSun"/>
              <w:noProof/>
              <w:sz w:val="16"/>
              <w:szCs w:val="16"/>
            </w:rPr>
            <w:delText xml:space="preserve"> IMU only</w:delText>
          </w:r>
        </w:del>
      </w:ins>
      <w:del w:id="1973" w:author="Nili Krausz" w:date="2018-06-20T12:08:00Z">
        <w:r w:rsidDel="00A43DBC">
          <w:rPr>
            <w:rFonts w:eastAsia="SimSun"/>
            <w:noProof/>
            <w:sz w:val="16"/>
            <w:szCs w:val="16"/>
          </w:rPr>
          <w:delText xml:space="preserve"> (RIMU), depth sensor only (RCAM</w:delText>
        </w:r>
      </w:del>
      <w:ins w:id="1974" w:author="Blair Hu" w:date="2018-06-15T10:35:00Z">
        <w:del w:id="1975" w:author="Nili Krausz" w:date="2018-06-20T12:08:00Z">
          <w:r w:rsidDel="00A43DBC">
            <w:rPr>
              <w:rFonts w:eastAsia="SimSun"/>
              <w:noProof/>
              <w:sz w:val="16"/>
              <w:szCs w:val="16"/>
            </w:rPr>
            <w:delText>DEPTH</w:delText>
          </w:r>
        </w:del>
      </w:ins>
      <w:del w:id="1976" w:author="Nili Krausz" w:date="2018-06-20T12:08:00Z">
        <w:r w:rsidDel="00A43DBC">
          <w:rPr>
            <w:rFonts w:eastAsia="SimSun"/>
            <w:noProof/>
            <w:sz w:val="16"/>
            <w:szCs w:val="16"/>
          </w:rPr>
          <w:delText>), or both (RFUSE</w:delText>
        </w:r>
      </w:del>
      <w:ins w:id="1977" w:author="Blair Hu" w:date="2018-06-15T10:35:00Z">
        <w:del w:id="1978" w:author="Nili Krausz" w:date="2018-06-20T12:08:00Z">
          <w:r w:rsidDel="00A43DBC">
            <w:rPr>
              <w:rFonts w:eastAsia="SimSun"/>
              <w:noProof/>
              <w:sz w:val="16"/>
              <w:szCs w:val="16"/>
            </w:rPr>
            <w:delText>FUSED</w:delText>
          </w:r>
        </w:del>
      </w:ins>
      <w:del w:id="1979" w:author="Nili Krausz" w:date="2018-06-20T12:08:00Z">
        <w:r w:rsidDel="00A43DBC">
          <w:rPr>
            <w:rFonts w:eastAsia="SimSun"/>
            <w:noProof/>
            <w:sz w:val="16"/>
            <w:szCs w:val="16"/>
          </w:rPr>
          <w:delText xml:space="preserve">). The tick marks represent the final predictions for LHC (filled) and RTO (empty). </w:delText>
        </w:r>
      </w:del>
      <w:moveFromRangeStart w:id="1980" w:author="Blair Hu" w:date="2018-06-15T10:36:00Z" w:name="move516822341"/>
      <w:moveFrom w:id="1981" w:author="Blair Hu" w:date="2018-06-15T10:36:00Z">
        <w:del w:id="1982" w:author="Nili Krausz" w:date="2018-06-20T12:08:00Z">
          <w:r w:rsidDel="00A43DBC">
            <w:rPr>
              <w:rFonts w:eastAsia="SimSun"/>
              <w:noProof/>
              <w:sz w:val="16"/>
              <w:szCs w:val="16"/>
            </w:rPr>
            <w:delText xml:space="preserve">The colored traces represent the probability estimates.  </w:delText>
          </w:r>
        </w:del>
      </w:moveFrom>
      <w:moveFromRangeEnd w:id="1980"/>
    </w:p>
    <w:p w:rsidR="003F19F0" w:rsidDel="00752845" w:rsidRDefault="003F19F0">
      <w:pPr>
        <w:pStyle w:val="Heading1"/>
        <w:framePr w:wrap="auto" w:vAnchor="page" w:hAnchor="page" w:x="1178" w:y="1100"/>
        <w:spacing w:before="0" w:after="60" w:line="228" w:lineRule="auto"/>
        <w:suppressOverlap/>
        <w:rPr>
          <w:del w:id="1983" w:author="Nili Krausz" w:date="2018-06-20T15:10:00Z"/>
        </w:rPr>
        <w:pPrChange w:id="1984" w:author="Nili Krausz" w:date="2018-06-26T13:53:00Z">
          <w:pPr>
            <w:pStyle w:val="Heading1"/>
            <w:spacing w:before="120" w:after="120"/>
          </w:pPr>
        </w:pPrChange>
      </w:pPr>
      <w:del w:id="1985" w:author="Nili Krausz" w:date="2018-06-20T15:10:00Z">
        <w:r w:rsidDel="00752845">
          <w:delText>Results</w:delText>
        </w:r>
      </w:del>
    </w:p>
    <w:p w:rsidR="003F19F0" w:rsidDel="001B71D8" w:rsidRDefault="003F19F0">
      <w:pPr>
        <w:pStyle w:val="BodyText"/>
        <w:framePr w:wrap="auto" w:vAnchor="page" w:hAnchor="page" w:x="1178" w:y="1100"/>
        <w:spacing w:after="60"/>
        <w:ind w:firstLine="0"/>
        <w:suppressOverlap/>
        <w:rPr>
          <w:del w:id="1986" w:author="Nili Krausz" w:date="2018-06-20T13:24:00Z"/>
        </w:rPr>
        <w:pPrChange w:id="1987" w:author="Nili Krausz" w:date="2018-06-26T13:53:00Z">
          <w:pPr>
            <w:pStyle w:val="BodyText"/>
          </w:pPr>
        </w:pPrChange>
      </w:pPr>
      <w:del w:id="1988" w:author="Nili Krausz" w:date="2018-06-20T15:10:00Z">
        <w:r w:rsidDel="00752845">
          <w:delText xml:space="preserve">Results for </w:delText>
        </w:r>
      </w:del>
      <w:ins w:id="1989" w:author="Blair Hu" w:date="2018-06-15T11:10:00Z">
        <w:del w:id="1990" w:author="Nili Krausz" w:date="2018-06-20T15:10:00Z">
          <w:r w:rsidDel="00752845">
            <w:delText xml:space="preserve">the </w:delText>
          </w:r>
        </w:del>
      </w:ins>
      <w:del w:id="1991" w:author="Nili Krausz" w:date="2018-06-20T15:10:00Z">
        <w:r w:rsidDel="00752845">
          <w:delText>LDA</w:delText>
        </w:r>
      </w:del>
      <w:ins w:id="1992" w:author="Blair Hu" w:date="2018-06-15T11:10:00Z">
        <w:del w:id="1993" w:author="Nili Krausz" w:date="2018-06-20T15:10:00Z">
          <w:r w:rsidDel="00752845">
            <w:delText xml:space="preserve"> classifier</w:delText>
          </w:r>
        </w:del>
      </w:ins>
      <w:del w:id="1994" w:author="Nili Krausz" w:date="2018-06-20T15:10:00Z">
        <w:r w:rsidDel="00752845">
          <w:delText>, which outperformed SVM, are presented in Tables I and</w:delText>
        </w:r>
        <w:r w:rsidRPr="00252161" w:rsidDel="00752845">
          <w:delText xml:space="preserve"> II. </w:delText>
        </w:r>
        <w:r w:rsidDel="00752845">
          <w:delText>The residuals for SVM predictions of LHC</w:delText>
        </w:r>
        <w:r w:rsidRPr="00252161" w:rsidDel="00752845">
          <w:delText xml:space="preserve"> </w:delText>
        </w:r>
        <w:r w:rsidDel="00752845">
          <w:delText xml:space="preserve">were -34 ± 96 ms (mean ± S.D.) with no outliers and -16 ± 63 ms with 2 outliers for R Thigh and Fused, respectively. The residuals for SVM predictions of RTO were 7 ± 30 ms with one outlier and 13 ± 60 ms with no outliers for R Thigh and Fused, respectively. Predictions for RTO were generally more accurate than for </w:delText>
        </w:r>
        <w:r w:rsidRPr="00252161" w:rsidDel="00752845">
          <w:delText>LHC</w:delText>
        </w:r>
        <w:r w:rsidDel="00752845">
          <w:delText xml:space="preserve"> when using right leg sensors only</w:delText>
        </w:r>
      </w:del>
      <w:ins w:id="1995" w:author="Blair Hu" w:date="2018-06-15T10:46:00Z">
        <w:del w:id="1996" w:author="Nili Krausz" w:date="2018-06-20T15:10:00Z">
          <w:r w:rsidDel="00752845">
            <w:delText xml:space="preserve"> (</w:delText>
          </w:r>
        </w:del>
      </w:ins>
      <w:del w:id="1997" w:author="Nili Krausz" w:date="2018-06-20T15:10:00Z">
        <w:r w:rsidRPr="00252161" w:rsidDel="00752845">
          <w:delText>, in terms of mean</w:delText>
        </w:r>
      </w:del>
      <w:ins w:id="1998" w:author="Blair Hu" w:date="2018-06-15T10:41:00Z">
        <w:del w:id="1999" w:author="Nili Krausz" w:date="2018-06-20T15:10:00Z">
          <w:r w:rsidDel="00752845">
            <w:delText>,</w:delText>
          </w:r>
        </w:del>
      </w:ins>
      <w:del w:id="2000" w:author="Nili Krausz" w:date="2018-06-20T15:10:00Z">
        <w:r w:rsidRPr="00252161" w:rsidDel="00752845">
          <w:delText xml:space="preserve"> and standard deviation</w:delText>
        </w:r>
      </w:del>
      <w:ins w:id="2001" w:author="Blair Hu" w:date="2018-06-15T10:41:00Z">
        <w:del w:id="2002" w:author="Nili Krausz" w:date="2018-06-20T15:10:00Z">
          <w:r w:rsidDel="00752845">
            <w:delText>, outliers</w:delText>
          </w:r>
        </w:del>
      </w:ins>
      <w:ins w:id="2003" w:author="Blair Hu" w:date="2018-06-15T10:46:00Z">
        <w:del w:id="2004" w:author="Nili Krausz" w:date="2018-06-20T15:10:00Z">
          <w:r w:rsidDel="00752845">
            <w:delText xml:space="preserve">, and </w:delText>
          </w:r>
        </w:del>
      </w:ins>
      <w:ins w:id="2005" w:author="Blair Hu" w:date="2018-06-15T10:43:00Z">
        <w:del w:id="2006" w:author="Nili Krausz" w:date="2018-06-20T15:10:00Z">
          <w:r w:rsidDel="00752845">
            <w:delText>F</w:delText>
          </w:r>
          <w:r w:rsidDel="00752845">
            <w:rPr>
              <w:vertAlign w:val="subscript"/>
            </w:rPr>
            <w:delText>1</w:delText>
          </w:r>
          <w:r w:rsidDel="00752845">
            <w:delText xml:space="preserve"> scores</w:delText>
          </w:r>
        </w:del>
      </w:ins>
      <w:ins w:id="2007" w:author="Blair Hu" w:date="2018-06-15T10:46:00Z">
        <w:del w:id="2008" w:author="Nili Krausz" w:date="2018-06-20T15:10:00Z">
          <w:r w:rsidDel="00752845">
            <w:delText>)</w:delText>
          </w:r>
        </w:del>
      </w:ins>
      <w:del w:id="2009" w:author="Nili Krausz" w:date="2018-06-20T15:10:00Z">
        <w:r w:rsidRPr="00252161" w:rsidDel="00752845">
          <w:delText xml:space="preserve">. </w:delText>
        </w:r>
        <w:r w:rsidDel="00752845">
          <w:delText xml:space="preserve">The average residuals were also mostly negative, meaning that events were predicted </w:delText>
        </w:r>
        <w:r w:rsidRPr="001272EF" w:rsidDel="00752845">
          <w:delText>before</w:delText>
        </w:r>
        <w:r w:rsidDel="00752845">
          <w:delText xml:space="preserve"> the ground truth occurrence. Compared to predictions made using IMU sensors only, predictions with the depth sensor only had larger variability. There were also more outliers for LHC when using the depth sensor only, but outliers were reduced with sensor fusion. Unilateral sensor fusion slightly improved prediction accuracy compared to R Thigh, and approached the accuracy of R/L Thigh + Shank.</w:delText>
        </w:r>
      </w:del>
    </w:p>
    <w:p w:rsidR="003F19F0" w:rsidDel="00752845" w:rsidRDefault="003F19F0">
      <w:pPr>
        <w:pStyle w:val="Heading1"/>
        <w:framePr w:wrap="auto" w:vAnchor="page" w:hAnchor="page" w:x="1178" w:y="1100"/>
        <w:spacing w:before="0" w:after="60" w:line="228" w:lineRule="auto"/>
        <w:suppressOverlap/>
        <w:rPr>
          <w:del w:id="2010" w:author="Nili Krausz" w:date="2018-06-20T15:14:00Z"/>
        </w:rPr>
        <w:pPrChange w:id="2011" w:author="Nili Krausz" w:date="2018-06-26T13:53:00Z">
          <w:pPr>
            <w:pStyle w:val="Heading1"/>
            <w:spacing w:before="120" w:after="120"/>
          </w:pPr>
        </w:pPrChange>
      </w:pPr>
      <w:del w:id="2012" w:author="Nili Krausz" w:date="2018-06-20T15:14:00Z">
        <w:r w:rsidDel="00752845">
          <w:delText>Discussion</w:delText>
        </w:r>
      </w:del>
    </w:p>
    <w:p w:rsidR="003F19F0" w:rsidDel="006D4046" w:rsidRDefault="003F19F0">
      <w:pPr>
        <w:framePr w:wrap="auto" w:vAnchor="page" w:hAnchor="page" w:x="1178" w:y="1100"/>
        <w:spacing w:after="60" w:line="228" w:lineRule="auto"/>
        <w:suppressOverlap/>
        <w:jc w:val="both"/>
        <w:rPr>
          <w:del w:id="2013" w:author="Nili Krausz" w:date="2018-06-20T12:18:00Z"/>
        </w:rPr>
        <w:pPrChange w:id="2014" w:author="Nili Krausz" w:date="2018-06-26T13:53:00Z">
          <w:pPr>
            <w:spacing w:before="120" w:after="60"/>
            <w:ind w:firstLine="202"/>
            <w:jc w:val="both"/>
          </w:pPr>
        </w:pPrChange>
      </w:pPr>
      <w:del w:id="2015" w:author="Nili Krausz" w:date="2018-06-20T15:14:00Z">
        <w:r w:rsidRPr="008E0C05" w:rsidDel="00752845">
          <w:rPr>
            <w:rFonts w:hint="eastAsia"/>
          </w:rPr>
          <w:delText>In this work</w:delText>
        </w:r>
        <w:r w:rsidDel="00752845">
          <w:delText>,</w:delText>
        </w:r>
        <w:r w:rsidRPr="008E0C05" w:rsidDel="00752845">
          <w:rPr>
            <w:rFonts w:hint="eastAsia"/>
          </w:rPr>
          <w:delText xml:space="preserve"> </w:delText>
        </w:r>
        <w:r w:rsidDel="00752845">
          <w:delText xml:space="preserve">we developed a novel approach for </w:delText>
        </w:r>
      </w:del>
      <w:ins w:id="2016" w:author="Blair Hu" w:date="2018-06-15T10:55:00Z">
        <w:del w:id="2017" w:author="Nili Krausz" w:date="2018-06-20T15:14:00Z">
          <w:r w:rsidDel="00752845">
            <w:delText xml:space="preserve">to </w:delText>
          </w:r>
        </w:del>
      </w:ins>
      <w:del w:id="2018" w:author="Nili Krausz" w:date="2018-06-20T15:14:00Z">
        <w:r w:rsidDel="00752845">
          <w:delText xml:space="preserve">bilateral </w:delText>
        </w:r>
      </w:del>
      <w:del w:id="2019" w:author="Nili Krausz" w:date="2018-06-26T13:55:00Z">
        <w:r w:rsidDel="003F19F0">
          <w:delText xml:space="preserve">gait segmentation using a single IMU and depth sensor, both worn unilaterally on the right thigh. Our approach independently detects </w:delText>
        </w:r>
      </w:del>
      <w:ins w:id="2020" w:author="Blair Hu" w:date="2018-06-15T10:57:00Z">
        <w:del w:id="2021" w:author="Nili Krausz" w:date="2018-06-26T13:55:00Z">
          <w:r w:rsidDel="003F19F0">
            <w:delText xml:space="preserve">predicts </w:delText>
          </w:r>
        </w:del>
      </w:ins>
      <w:del w:id="2022" w:author="Nili Krausz" w:date="2018-06-26T13:55:00Z">
        <w:r w:rsidDel="003F19F0">
          <w:delText xml:space="preserve">left heel contact and right toe off events from sliding windows using </w:delText>
        </w:r>
      </w:del>
      <w:ins w:id="2023" w:author="Blair Hu" w:date="2018-06-15T10:58:00Z">
        <w:del w:id="2024" w:author="Nili Krausz" w:date="2018-06-26T13:55:00Z">
          <w:r w:rsidDel="003F19F0">
            <w:delText xml:space="preserve">data from </w:delText>
          </w:r>
        </w:del>
      </w:ins>
      <w:del w:id="2025" w:author="Nili Krausz" w:date="2018-06-26T13:55:00Z">
        <w:r w:rsidDel="003F19F0">
          <w:delText xml:space="preserve">the IMU only, depth sensor only, or both sensors together. The IMU-based prediction relied on either an LDA or SVM classifier trained with heuristic features. For the depth-based prediction, we extracted features from the environment and left leg (which are both in the field of view) and implemented a template matching algorithm to assign a probability of detecting </w:delText>
        </w:r>
      </w:del>
      <w:ins w:id="2026" w:author="Blair Hu" w:date="2018-06-15T10:58:00Z">
        <w:del w:id="2027" w:author="Nili Krausz" w:date="2018-06-26T13:55:00Z">
          <w:r w:rsidDel="003F19F0">
            <w:delText>each</w:delText>
          </w:r>
        </w:del>
      </w:ins>
      <w:del w:id="2028" w:author="Nili Krausz" w:date="2018-06-26T13:55:00Z">
        <w:r w:rsidDel="003F19F0">
          <w:delText>a gait event to each sliding window. We fused the predictions using an equally weighted average of the IMU- and depth-based probabilities</w:delText>
        </w:r>
      </w:del>
      <w:ins w:id="2029" w:author="Blair Hu" w:date="2018-06-15T10:47:00Z">
        <w:del w:id="2030" w:author="Nili Krausz" w:date="2018-06-26T13:55:00Z">
          <w:r w:rsidDel="003F19F0">
            <w:delText xml:space="preserve"> and assessed performance using the residuals and F</w:delText>
          </w:r>
        </w:del>
      </w:ins>
      <w:ins w:id="2031" w:author="Blair Hu" w:date="2018-06-15T10:48:00Z">
        <w:del w:id="2032" w:author="Nili Krausz" w:date="2018-06-26T13:55:00Z">
          <w:r w:rsidDel="003F19F0">
            <w:rPr>
              <w:vertAlign w:val="subscript"/>
            </w:rPr>
            <w:delText>1</w:delText>
          </w:r>
          <w:r w:rsidDel="003F19F0">
            <w:delText xml:space="preserve"> scores</w:delText>
          </w:r>
        </w:del>
      </w:ins>
      <w:del w:id="2033" w:author="Nili Krausz" w:date="2018-06-26T13:55:00Z">
        <w:r w:rsidDel="003F19F0">
          <w:delText xml:space="preserve">. </w:delText>
        </w:r>
      </w:del>
    </w:p>
    <w:p w:rsidR="009A6718" w:rsidRPr="007A28F1" w:rsidRDefault="00A1528F">
      <w:pPr>
        <w:widowControl w:val="0"/>
        <w:adjustRightInd w:val="0"/>
        <w:jc w:val="both"/>
        <w:pPrChange w:id="2034" w:author="Nili Krausz" w:date="2018-06-20T15:10:00Z">
          <w:pPr>
            <w:widowControl w:val="0"/>
            <w:adjustRightInd w:val="0"/>
            <w:ind w:left="640" w:hanging="640"/>
          </w:pPr>
        </w:pPrChange>
      </w:pPr>
      <w:r>
        <w:fldChar w:fldCharType="end"/>
      </w:r>
    </w:p>
    <w:sectPr w:rsidR="009A6718" w:rsidRPr="007A28F1" w:rsidSect="004F0C53">
      <w:type w:val="continuous"/>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940" w:rsidRDefault="00A50940">
      <w:r>
        <w:separator/>
      </w:r>
    </w:p>
  </w:endnote>
  <w:endnote w:type="continuationSeparator" w:id="0">
    <w:p w:rsidR="00A50940" w:rsidRDefault="00A50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940" w:rsidRDefault="00A50940"/>
  </w:footnote>
  <w:footnote w:type="continuationSeparator" w:id="0">
    <w:p w:rsidR="00A50940" w:rsidRDefault="00A50940">
      <w:r>
        <w:continuationSeparator/>
      </w:r>
    </w:p>
  </w:footnote>
  <w:footnote w:id="1">
    <w:p w:rsidR="00A50940" w:rsidRPr="002767E5" w:rsidRDefault="00A50940" w:rsidP="0077754A">
      <w:pPr>
        <w:pStyle w:val="FootnoteText"/>
        <w:rPr>
          <w:b/>
          <w:bCs/>
        </w:rPr>
      </w:pPr>
      <w:r w:rsidRPr="002767E5">
        <w:rPr>
          <w:b/>
          <w:bCs/>
        </w:rPr>
        <w:t>*B. H. Hu and N. E. Krausz contributed equally to this work.</w:t>
      </w:r>
    </w:p>
    <w:p w:rsidR="00A50940" w:rsidRDefault="00A50940" w:rsidP="00D07AD4">
      <w:pPr>
        <w:pStyle w:val="FootnoteText"/>
      </w:pPr>
      <w:ins w:id="0" w:author="Blair Hu" w:date="2018-06-18T12:03:00Z">
        <w:r>
          <w:t xml:space="preserve">B. </w:t>
        </w:r>
      </w:ins>
      <w:r>
        <w:t xml:space="preserve">H. Hu was supported by </w:t>
      </w:r>
      <w:r w:rsidRPr="00006121">
        <w:t xml:space="preserve">USSOCOM </w:t>
      </w:r>
      <w:r w:rsidRPr="00A0370F">
        <w:t>Contract No. H92222-16-C-0111</w:t>
      </w:r>
      <w:r>
        <w:t xml:space="preserve"> and N. E. Krausz was supported by NIH T32 </w:t>
      </w:r>
      <w:ins w:id="1" w:author="Nili Krausz" w:date="2018-06-26T15:00:00Z">
        <w:r w:rsidR="00D07AD4">
          <w:t>HD</w:t>
        </w:r>
        <w:r w:rsidR="00D07AD4" w:rsidRPr="00D07AD4">
          <w:rPr>
            <w:rPrChange w:id="2" w:author="Nili Krausz" w:date="2018-06-26T15:00:00Z">
              <w:rPr>
                <w:rFonts w:ascii="Helvetica" w:hAnsi="Helvetica"/>
                <w:color w:val="000000"/>
                <w:shd w:val="clear" w:color="auto" w:fill="FFFFFF"/>
              </w:rPr>
            </w:rPrChange>
          </w:rPr>
          <w:t>007418-23</w:t>
        </w:r>
      </w:ins>
      <w:ins w:id="3" w:author="Blair Hu" w:date="2018-06-26T15:38:00Z">
        <w:r w:rsidR="00FC2BBD">
          <w:t xml:space="preserve"> </w:t>
        </w:r>
      </w:ins>
      <w:del w:id="4" w:author="Nili Krausz" w:date="2018-06-26T15:00:00Z">
        <w:r w:rsidDel="00D07AD4">
          <w:delText xml:space="preserve">PRND Training </w:delText>
        </w:r>
      </w:del>
      <w:r>
        <w:t>Grant.</w:t>
      </w:r>
    </w:p>
    <w:p w:rsidR="00A50940" w:rsidRPr="001E311F" w:rsidRDefault="00A50940" w:rsidP="001E311F">
      <w:pPr>
        <w:pStyle w:val="FootnoteText"/>
        <w:rPr>
          <w:highlight w:val="yellow"/>
        </w:rPr>
      </w:pPr>
      <w:r w:rsidRPr="002767E5">
        <w:t>B. H. Hu, N. E. Krausz, and L. J. Hargrove are with the Center for Bionic Medicine at the Shirley Ryan AbilityLab (formerly RIC), Chicago, IL 60611 USA, and the Department of Biomedical Engineering, Northwestern University, Evanston, IL 60208 USA</w:t>
      </w:r>
      <w:r>
        <w:t xml:space="preserve"> </w:t>
      </w:r>
      <w:r w:rsidRPr="002767E5">
        <w:t>(</w:t>
      </w:r>
      <w:r>
        <w:t xml:space="preserve">corresponding: </w:t>
      </w:r>
      <w:hyperlink r:id="rId1" w:history="1">
        <w:r w:rsidRPr="00EA4BAF">
          <w:rPr>
            <w:rStyle w:val="Hyperlink"/>
          </w:rPr>
          <w:t>blairhu@u.northwestern.edu</w:t>
        </w:r>
      </w:hyperlink>
      <w:r w:rsidRPr="00EA4BAF">
        <w:t xml:space="preserve">, </w:t>
      </w:r>
      <w:hyperlink r:id="rId2" w:history="1">
        <w:r w:rsidRPr="00EA4BAF">
          <w:rPr>
            <w:rStyle w:val="Hyperlink"/>
          </w:rPr>
          <w:t>nilikrausz2013@u.northwestern.edu</w:t>
        </w:r>
      </w:hyperlink>
      <w:r w:rsidRPr="00EA4BAF">
        <w:t>).</w:t>
      </w:r>
      <w:r w:rsidRPr="002767E5">
        <w:t xml:space="preserve"> </w:t>
      </w:r>
    </w:p>
    <w:p w:rsidR="00A50940" w:rsidRDefault="00A50940" w:rsidP="002767E5">
      <w:pPr>
        <w:pStyle w:val="FootnoteText"/>
      </w:pPr>
      <w:r w:rsidRPr="002767E5">
        <w:t xml:space="preserve">L. J. Hargrove is also with the </w:t>
      </w:r>
      <w:r>
        <w:t>Department of Physical Medicine and Rehabilitation at Northwestern University, Evanston, IL 60208 USA.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940" w:rsidRDefault="00A50940">
    <w:pPr>
      <w:framePr w:wrap="auto" w:vAnchor="text" w:hAnchor="margin" w:xAlign="right" w:y="1"/>
    </w:pPr>
  </w:p>
  <w:p w:rsidR="00A50940" w:rsidRDefault="00A50940" w:rsidP="00C2692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 w:numId="24">
    <w:abstractNumId w:val="0"/>
  </w:num>
  <w:num w:numId="25">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lair Hu">
    <w15:presenceInfo w15:providerId="None" w15:userId="Blair 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revisionView w:markup="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F6"/>
    <w:rsid w:val="000038D8"/>
    <w:rsid w:val="00005B72"/>
    <w:rsid w:val="000100C6"/>
    <w:rsid w:val="00010F54"/>
    <w:rsid w:val="00011068"/>
    <w:rsid w:val="00012C8D"/>
    <w:rsid w:val="00015E65"/>
    <w:rsid w:val="0001657E"/>
    <w:rsid w:val="00025096"/>
    <w:rsid w:val="000258B0"/>
    <w:rsid w:val="00025DCE"/>
    <w:rsid w:val="00025E7A"/>
    <w:rsid w:val="00031D82"/>
    <w:rsid w:val="00032832"/>
    <w:rsid w:val="00032911"/>
    <w:rsid w:val="000402FC"/>
    <w:rsid w:val="00040AF9"/>
    <w:rsid w:val="00040C12"/>
    <w:rsid w:val="00046B97"/>
    <w:rsid w:val="000502AF"/>
    <w:rsid w:val="00051547"/>
    <w:rsid w:val="00053E87"/>
    <w:rsid w:val="00054274"/>
    <w:rsid w:val="00054940"/>
    <w:rsid w:val="00062EA8"/>
    <w:rsid w:val="00065941"/>
    <w:rsid w:val="00074B8A"/>
    <w:rsid w:val="00077D3D"/>
    <w:rsid w:val="000801A7"/>
    <w:rsid w:val="000807A8"/>
    <w:rsid w:val="00083496"/>
    <w:rsid w:val="00086DD6"/>
    <w:rsid w:val="000916D7"/>
    <w:rsid w:val="00091F4F"/>
    <w:rsid w:val="00093E86"/>
    <w:rsid w:val="000963C5"/>
    <w:rsid w:val="00096977"/>
    <w:rsid w:val="000A5FC4"/>
    <w:rsid w:val="000B00A2"/>
    <w:rsid w:val="000B159E"/>
    <w:rsid w:val="000B303D"/>
    <w:rsid w:val="000B35BE"/>
    <w:rsid w:val="000B7DC2"/>
    <w:rsid w:val="000C62A0"/>
    <w:rsid w:val="000C7CC6"/>
    <w:rsid w:val="000D62D7"/>
    <w:rsid w:val="000D6BD5"/>
    <w:rsid w:val="000E178E"/>
    <w:rsid w:val="000E7192"/>
    <w:rsid w:val="000F4F4E"/>
    <w:rsid w:val="00103DDF"/>
    <w:rsid w:val="00106B27"/>
    <w:rsid w:val="00106F6D"/>
    <w:rsid w:val="00110126"/>
    <w:rsid w:val="00111824"/>
    <w:rsid w:val="00116C47"/>
    <w:rsid w:val="001207D2"/>
    <w:rsid w:val="00121A2D"/>
    <w:rsid w:val="00123D9E"/>
    <w:rsid w:val="0012564B"/>
    <w:rsid w:val="001272EF"/>
    <w:rsid w:val="00130135"/>
    <w:rsid w:val="00134DD4"/>
    <w:rsid w:val="00137A17"/>
    <w:rsid w:val="001401F7"/>
    <w:rsid w:val="00143641"/>
    <w:rsid w:val="0015028E"/>
    <w:rsid w:val="001516B0"/>
    <w:rsid w:val="00151FC5"/>
    <w:rsid w:val="001521D9"/>
    <w:rsid w:val="001537AA"/>
    <w:rsid w:val="00154F98"/>
    <w:rsid w:val="00155DA8"/>
    <w:rsid w:val="00160609"/>
    <w:rsid w:val="00171B95"/>
    <w:rsid w:val="00173CAF"/>
    <w:rsid w:val="001756DE"/>
    <w:rsid w:val="00177D43"/>
    <w:rsid w:val="00190C82"/>
    <w:rsid w:val="0019256E"/>
    <w:rsid w:val="001935FB"/>
    <w:rsid w:val="001939F8"/>
    <w:rsid w:val="001955EB"/>
    <w:rsid w:val="001959DB"/>
    <w:rsid w:val="00197546"/>
    <w:rsid w:val="001A0A45"/>
    <w:rsid w:val="001A0A72"/>
    <w:rsid w:val="001A13E6"/>
    <w:rsid w:val="001A39D6"/>
    <w:rsid w:val="001A3CCA"/>
    <w:rsid w:val="001A6820"/>
    <w:rsid w:val="001B1670"/>
    <w:rsid w:val="001B71D8"/>
    <w:rsid w:val="001C0B95"/>
    <w:rsid w:val="001C1157"/>
    <w:rsid w:val="001C42BF"/>
    <w:rsid w:val="001C65E2"/>
    <w:rsid w:val="001D0A87"/>
    <w:rsid w:val="001D1F2A"/>
    <w:rsid w:val="001D22F5"/>
    <w:rsid w:val="001E10D6"/>
    <w:rsid w:val="001E311F"/>
    <w:rsid w:val="001E5B80"/>
    <w:rsid w:val="001F04D8"/>
    <w:rsid w:val="001F2095"/>
    <w:rsid w:val="001F3848"/>
    <w:rsid w:val="002003DF"/>
    <w:rsid w:val="00201490"/>
    <w:rsid w:val="002024F7"/>
    <w:rsid w:val="00204140"/>
    <w:rsid w:val="002056AA"/>
    <w:rsid w:val="002067B4"/>
    <w:rsid w:val="002105B8"/>
    <w:rsid w:val="00212B2B"/>
    <w:rsid w:val="002130BD"/>
    <w:rsid w:val="00215F78"/>
    <w:rsid w:val="00216EA7"/>
    <w:rsid w:val="0021776E"/>
    <w:rsid w:val="00220742"/>
    <w:rsid w:val="00222067"/>
    <w:rsid w:val="002257F7"/>
    <w:rsid w:val="00233077"/>
    <w:rsid w:val="0023332C"/>
    <w:rsid w:val="0024018B"/>
    <w:rsid w:val="00252161"/>
    <w:rsid w:val="0025722C"/>
    <w:rsid w:val="0026170F"/>
    <w:rsid w:val="00262BBC"/>
    <w:rsid w:val="00265930"/>
    <w:rsid w:val="00266404"/>
    <w:rsid w:val="002740CB"/>
    <w:rsid w:val="002753CA"/>
    <w:rsid w:val="002767E5"/>
    <w:rsid w:val="00277A48"/>
    <w:rsid w:val="002856FA"/>
    <w:rsid w:val="00286607"/>
    <w:rsid w:val="0028720D"/>
    <w:rsid w:val="002955C2"/>
    <w:rsid w:val="0029572C"/>
    <w:rsid w:val="00297AD2"/>
    <w:rsid w:val="002A0B75"/>
    <w:rsid w:val="002A1B61"/>
    <w:rsid w:val="002A2725"/>
    <w:rsid w:val="002A5476"/>
    <w:rsid w:val="002A606B"/>
    <w:rsid w:val="002A606E"/>
    <w:rsid w:val="002A751C"/>
    <w:rsid w:val="002A7D81"/>
    <w:rsid w:val="002A7D93"/>
    <w:rsid w:val="002B09E9"/>
    <w:rsid w:val="002B2CD0"/>
    <w:rsid w:val="002B320F"/>
    <w:rsid w:val="002C019C"/>
    <w:rsid w:val="002C543D"/>
    <w:rsid w:val="002C551D"/>
    <w:rsid w:val="002C6465"/>
    <w:rsid w:val="002D0261"/>
    <w:rsid w:val="002D6320"/>
    <w:rsid w:val="002E5636"/>
    <w:rsid w:val="002F0C43"/>
    <w:rsid w:val="002F5A6E"/>
    <w:rsid w:val="002F6FC7"/>
    <w:rsid w:val="002F796A"/>
    <w:rsid w:val="00300B70"/>
    <w:rsid w:val="00303568"/>
    <w:rsid w:val="00311465"/>
    <w:rsid w:val="0031565D"/>
    <w:rsid w:val="00324792"/>
    <w:rsid w:val="003255B3"/>
    <w:rsid w:val="00325603"/>
    <w:rsid w:val="00327EDA"/>
    <w:rsid w:val="003318E7"/>
    <w:rsid w:val="00335C67"/>
    <w:rsid w:val="00336E92"/>
    <w:rsid w:val="00343883"/>
    <w:rsid w:val="00344E4D"/>
    <w:rsid w:val="00346320"/>
    <w:rsid w:val="00347069"/>
    <w:rsid w:val="00350BF0"/>
    <w:rsid w:val="00352ABC"/>
    <w:rsid w:val="003533B3"/>
    <w:rsid w:val="00362FFB"/>
    <w:rsid w:val="00365D2C"/>
    <w:rsid w:val="00367041"/>
    <w:rsid w:val="00371B7A"/>
    <w:rsid w:val="00372AB8"/>
    <w:rsid w:val="00375C37"/>
    <w:rsid w:val="00375DB3"/>
    <w:rsid w:val="00376199"/>
    <w:rsid w:val="00377FEB"/>
    <w:rsid w:val="00381F60"/>
    <w:rsid w:val="00382A8E"/>
    <w:rsid w:val="003837D1"/>
    <w:rsid w:val="00383852"/>
    <w:rsid w:val="0038584E"/>
    <w:rsid w:val="003903D3"/>
    <w:rsid w:val="0039047D"/>
    <w:rsid w:val="003916D9"/>
    <w:rsid w:val="003A17F0"/>
    <w:rsid w:val="003A4F24"/>
    <w:rsid w:val="003A711C"/>
    <w:rsid w:val="003B2D82"/>
    <w:rsid w:val="003B4D24"/>
    <w:rsid w:val="003B7801"/>
    <w:rsid w:val="003C248A"/>
    <w:rsid w:val="003D68AD"/>
    <w:rsid w:val="003F19F0"/>
    <w:rsid w:val="003F773F"/>
    <w:rsid w:val="00402A05"/>
    <w:rsid w:val="00402E5B"/>
    <w:rsid w:val="0040348E"/>
    <w:rsid w:val="00403492"/>
    <w:rsid w:val="00405D69"/>
    <w:rsid w:val="004141B9"/>
    <w:rsid w:val="00414692"/>
    <w:rsid w:val="00416905"/>
    <w:rsid w:val="004211D4"/>
    <w:rsid w:val="00422F9C"/>
    <w:rsid w:val="004260E3"/>
    <w:rsid w:val="004265DE"/>
    <w:rsid w:val="00427143"/>
    <w:rsid w:val="00432101"/>
    <w:rsid w:val="0043717C"/>
    <w:rsid w:val="004465D6"/>
    <w:rsid w:val="00451340"/>
    <w:rsid w:val="00451EA0"/>
    <w:rsid w:val="00452A0F"/>
    <w:rsid w:val="004548A8"/>
    <w:rsid w:val="00455854"/>
    <w:rsid w:val="0046664B"/>
    <w:rsid w:val="00472794"/>
    <w:rsid w:val="004746E6"/>
    <w:rsid w:val="00476729"/>
    <w:rsid w:val="00476B09"/>
    <w:rsid w:val="00477067"/>
    <w:rsid w:val="00477BEB"/>
    <w:rsid w:val="00481FE8"/>
    <w:rsid w:val="00493DB9"/>
    <w:rsid w:val="00493E2C"/>
    <w:rsid w:val="00493FD2"/>
    <w:rsid w:val="00495BF8"/>
    <w:rsid w:val="00496174"/>
    <w:rsid w:val="00497256"/>
    <w:rsid w:val="004A114D"/>
    <w:rsid w:val="004A15D5"/>
    <w:rsid w:val="004A2CAE"/>
    <w:rsid w:val="004B0409"/>
    <w:rsid w:val="004B172D"/>
    <w:rsid w:val="004B7BCF"/>
    <w:rsid w:val="004C028C"/>
    <w:rsid w:val="004C083D"/>
    <w:rsid w:val="004C47E1"/>
    <w:rsid w:val="004C6347"/>
    <w:rsid w:val="004D3225"/>
    <w:rsid w:val="004D6CA7"/>
    <w:rsid w:val="004E7443"/>
    <w:rsid w:val="004F0BBD"/>
    <w:rsid w:val="004F0C53"/>
    <w:rsid w:val="004F19E6"/>
    <w:rsid w:val="004F2117"/>
    <w:rsid w:val="004F29D0"/>
    <w:rsid w:val="004F4794"/>
    <w:rsid w:val="004F5B3C"/>
    <w:rsid w:val="004F6478"/>
    <w:rsid w:val="005003C1"/>
    <w:rsid w:val="00502D2C"/>
    <w:rsid w:val="00506B6A"/>
    <w:rsid w:val="00511B5F"/>
    <w:rsid w:val="00514A1E"/>
    <w:rsid w:val="00514E4F"/>
    <w:rsid w:val="00523310"/>
    <w:rsid w:val="00524196"/>
    <w:rsid w:val="0052570F"/>
    <w:rsid w:val="00525E82"/>
    <w:rsid w:val="00533718"/>
    <w:rsid w:val="005339E3"/>
    <w:rsid w:val="00537CE7"/>
    <w:rsid w:val="00541F80"/>
    <w:rsid w:val="00544F22"/>
    <w:rsid w:val="00552B58"/>
    <w:rsid w:val="0057053A"/>
    <w:rsid w:val="00583672"/>
    <w:rsid w:val="00585A8B"/>
    <w:rsid w:val="0059031F"/>
    <w:rsid w:val="0059239B"/>
    <w:rsid w:val="00597DCF"/>
    <w:rsid w:val="005A54F2"/>
    <w:rsid w:val="005B2873"/>
    <w:rsid w:val="005B4681"/>
    <w:rsid w:val="005B6690"/>
    <w:rsid w:val="005B78B2"/>
    <w:rsid w:val="005C0B00"/>
    <w:rsid w:val="005C1BD5"/>
    <w:rsid w:val="005D267D"/>
    <w:rsid w:val="005D7E79"/>
    <w:rsid w:val="005E16E7"/>
    <w:rsid w:val="005E5881"/>
    <w:rsid w:val="005E58D6"/>
    <w:rsid w:val="005E6A50"/>
    <w:rsid w:val="005E6B02"/>
    <w:rsid w:val="005F21CF"/>
    <w:rsid w:val="005F2C96"/>
    <w:rsid w:val="005F339C"/>
    <w:rsid w:val="005F5112"/>
    <w:rsid w:val="00600D94"/>
    <w:rsid w:val="006054A0"/>
    <w:rsid w:val="006060A9"/>
    <w:rsid w:val="0061707B"/>
    <w:rsid w:val="00621BDD"/>
    <w:rsid w:val="006236C3"/>
    <w:rsid w:val="00625D70"/>
    <w:rsid w:val="00633382"/>
    <w:rsid w:val="00637047"/>
    <w:rsid w:val="00643CE4"/>
    <w:rsid w:val="006441D2"/>
    <w:rsid w:val="006455E9"/>
    <w:rsid w:val="00646270"/>
    <w:rsid w:val="00660594"/>
    <w:rsid w:val="006614C9"/>
    <w:rsid w:val="00663165"/>
    <w:rsid w:val="0066424C"/>
    <w:rsid w:val="00665514"/>
    <w:rsid w:val="00671605"/>
    <w:rsid w:val="00672546"/>
    <w:rsid w:val="00673D9D"/>
    <w:rsid w:val="00677CFE"/>
    <w:rsid w:val="006801F1"/>
    <w:rsid w:val="00692E63"/>
    <w:rsid w:val="006945FE"/>
    <w:rsid w:val="006A010A"/>
    <w:rsid w:val="006A0AFB"/>
    <w:rsid w:val="006A128A"/>
    <w:rsid w:val="006A1778"/>
    <w:rsid w:val="006A31C8"/>
    <w:rsid w:val="006A4881"/>
    <w:rsid w:val="006A66FF"/>
    <w:rsid w:val="006B18FC"/>
    <w:rsid w:val="006B795A"/>
    <w:rsid w:val="006B7CD7"/>
    <w:rsid w:val="006C23A7"/>
    <w:rsid w:val="006C3CF5"/>
    <w:rsid w:val="006C4238"/>
    <w:rsid w:val="006C42FA"/>
    <w:rsid w:val="006C4D2A"/>
    <w:rsid w:val="006C5591"/>
    <w:rsid w:val="006C6876"/>
    <w:rsid w:val="006D0160"/>
    <w:rsid w:val="006D4046"/>
    <w:rsid w:val="006D43BF"/>
    <w:rsid w:val="006E1117"/>
    <w:rsid w:val="006E2AF2"/>
    <w:rsid w:val="006E660A"/>
    <w:rsid w:val="006E726B"/>
    <w:rsid w:val="006E7C4C"/>
    <w:rsid w:val="006E7C62"/>
    <w:rsid w:val="006F49A6"/>
    <w:rsid w:val="007029CB"/>
    <w:rsid w:val="007065DE"/>
    <w:rsid w:val="00706DDD"/>
    <w:rsid w:val="00710EDE"/>
    <w:rsid w:val="0071162A"/>
    <w:rsid w:val="0071254D"/>
    <w:rsid w:val="00712F04"/>
    <w:rsid w:val="00713B69"/>
    <w:rsid w:val="0071522C"/>
    <w:rsid w:val="00715DED"/>
    <w:rsid w:val="00722B31"/>
    <w:rsid w:val="00723252"/>
    <w:rsid w:val="00732689"/>
    <w:rsid w:val="00734332"/>
    <w:rsid w:val="00735335"/>
    <w:rsid w:val="00735904"/>
    <w:rsid w:val="00735DD1"/>
    <w:rsid w:val="0073608E"/>
    <w:rsid w:val="0073764D"/>
    <w:rsid w:val="00740923"/>
    <w:rsid w:val="00740AB9"/>
    <w:rsid w:val="00742218"/>
    <w:rsid w:val="00743923"/>
    <w:rsid w:val="00745EF4"/>
    <w:rsid w:val="00746FA0"/>
    <w:rsid w:val="007475DF"/>
    <w:rsid w:val="007479F1"/>
    <w:rsid w:val="00747A0B"/>
    <w:rsid w:val="00752845"/>
    <w:rsid w:val="00753740"/>
    <w:rsid w:val="007542F2"/>
    <w:rsid w:val="00754661"/>
    <w:rsid w:val="00756F80"/>
    <w:rsid w:val="00757099"/>
    <w:rsid w:val="00762F60"/>
    <w:rsid w:val="007641FD"/>
    <w:rsid w:val="00773273"/>
    <w:rsid w:val="00773FFC"/>
    <w:rsid w:val="00774F85"/>
    <w:rsid w:val="00775F78"/>
    <w:rsid w:val="0077754A"/>
    <w:rsid w:val="00781521"/>
    <w:rsid w:val="00783671"/>
    <w:rsid w:val="0078741F"/>
    <w:rsid w:val="00787542"/>
    <w:rsid w:val="007978DF"/>
    <w:rsid w:val="007A3056"/>
    <w:rsid w:val="007A43AE"/>
    <w:rsid w:val="007A5E55"/>
    <w:rsid w:val="007B6EA2"/>
    <w:rsid w:val="007B7578"/>
    <w:rsid w:val="007B7584"/>
    <w:rsid w:val="007C0E1B"/>
    <w:rsid w:val="007C713D"/>
    <w:rsid w:val="007D7FCF"/>
    <w:rsid w:val="007E1924"/>
    <w:rsid w:val="007E1B6E"/>
    <w:rsid w:val="007E1BC9"/>
    <w:rsid w:val="007E50D0"/>
    <w:rsid w:val="007E5C0B"/>
    <w:rsid w:val="007F2016"/>
    <w:rsid w:val="007F5B7F"/>
    <w:rsid w:val="007F61BC"/>
    <w:rsid w:val="007F7DC0"/>
    <w:rsid w:val="00801F08"/>
    <w:rsid w:val="00803831"/>
    <w:rsid w:val="008039A1"/>
    <w:rsid w:val="00805700"/>
    <w:rsid w:val="00807FDC"/>
    <w:rsid w:val="0081160E"/>
    <w:rsid w:val="00811C46"/>
    <w:rsid w:val="00814E93"/>
    <w:rsid w:val="00821796"/>
    <w:rsid w:val="00825AB4"/>
    <w:rsid w:val="00832387"/>
    <w:rsid w:val="00835EBC"/>
    <w:rsid w:val="00837DE0"/>
    <w:rsid w:val="0084195E"/>
    <w:rsid w:val="00843318"/>
    <w:rsid w:val="008460C5"/>
    <w:rsid w:val="0085643B"/>
    <w:rsid w:val="00857AC8"/>
    <w:rsid w:val="00857D7D"/>
    <w:rsid w:val="008712E7"/>
    <w:rsid w:val="00883104"/>
    <w:rsid w:val="00883778"/>
    <w:rsid w:val="00887711"/>
    <w:rsid w:val="0089030D"/>
    <w:rsid w:val="008912D1"/>
    <w:rsid w:val="008979B8"/>
    <w:rsid w:val="008A0C80"/>
    <w:rsid w:val="008A0E75"/>
    <w:rsid w:val="008A3E93"/>
    <w:rsid w:val="008B01D0"/>
    <w:rsid w:val="008C00D3"/>
    <w:rsid w:val="008C137F"/>
    <w:rsid w:val="008C25EF"/>
    <w:rsid w:val="008D3F29"/>
    <w:rsid w:val="008E0C05"/>
    <w:rsid w:val="008E5164"/>
    <w:rsid w:val="008F08DE"/>
    <w:rsid w:val="008F11E7"/>
    <w:rsid w:val="008F23BE"/>
    <w:rsid w:val="008F2B4E"/>
    <w:rsid w:val="008F2E6D"/>
    <w:rsid w:val="00903FEB"/>
    <w:rsid w:val="00907ECB"/>
    <w:rsid w:val="00911044"/>
    <w:rsid w:val="009133D9"/>
    <w:rsid w:val="00915D99"/>
    <w:rsid w:val="00924431"/>
    <w:rsid w:val="00931CDB"/>
    <w:rsid w:val="00933FC0"/>
    <w:rsid w:val="00934FA8"/>
    <w:rsid w:val="00935280"/>
    <w:rsid w:val="009379D4"/>
    <w:rsid w:val="00937BD4"/>
    <w:rsid w:val="00937D90"/>
    <w:rsid w:val="009407B3"/>
    <w:rsid w:val="00950891"/>
    <w:rsid w:val="009512AF"/>
    <w:rsid w:val="00955644"/>
    <w:rsid w:val="00955879"/>
    <w:rsid w:val="00956AD9"/>
    <w:rsid w:val="0095705E"/>
    <w:rsid w:val="00960862"/>
    <w:rsid w:val="0096461C"/>
    <w:rsid w:val="00965CDA"/>
    <w:rsid w:val="009660E0"/>
    <w:rsid w:val="00966C68"/>
    <w:rsid w:val="00971D1B"/>
    <w:rsid w:val="00972A11"/>
    <w:rsid w:val="00973D15"/>
    <w:rsid w:val="00973FFA"/>
    <w:rsid w:val="00974AF5"/>
    <w:rsid w:val="00975344"/>
    <w:rsid w:val="00981C52"/>
    <w:rsid w:val="00982A1C"/>
    <w:rsid w:val="0098586C"/>
    <w:rsid w:val="009919BC"/>
    <w:rsid w:val="0099502A"/>
    <w:rsid w:val="00995AAE"/>
    <w:rsid w:val="009A650B"/>
    <w:rsid w:val="009A6718"/>
    <w:rsid w:val="009A6745"/>
    <w:rsid w:val="009C130F"/>
    <w:rsid w:val="009C3A6E"/>
    <w:rsid w:val="009C4DAA"/>
    <w:rsid w:val="009C7E15"/>
    <w:rsid w:val="009D197E"/>
    <w:rsid w:val="009D35E3"/>
    <w:rsid w:val="009D7DD2"/>
    <w:rsid w:val="009E061F"/>
    <w:rsid w:val="009E0F66"/>
    <w:rsid w:val="009E1F09"/>
    <w:rsid w:val="009F19B6"/>
    <w:rsid w:val="009F1FA4"/>
    <w:rsid w:val="009F45B3"/>
    <w:rsid w:val="009F6629"/>
    <w:rsid w:val="00A02AD9"/>
    <w:rsid w:val="00A046F2"/>
    <w:rsid w:val="00A04F1A"/>
    <w:rsid w:val="00A112D2"/>
    <w:rsid w:val="00A1528F"/>
    <w:rsid w:val="00A159E0"/>
    <w:rsid w:val="00A172BF"/>
    <w:rsid w:val="00A264C1"/>
    <w:rsid w:val="00A34B07"/>
    <w:rsid w:val="00A43DBC"/>
    <w:rsid w:val="00A4711A"/>
    <w:rsid w:val="00A50940"/>
    <w:rsid w:val="00A54940"/>
    <w:rsid w:val="00A55C91"/>
    <w:rsid w:val="00A5763E"/>
    <w:rsid w:val="00A62F22"/>
    <w:rsid w:val="00A665DC"/>
    <w:rsid w:val="00A709BC"/>
    <w:rsid w:val="00A70C0F"/>
    <w:rsid w:val="00A723B8"/>
    <w:rsid w:val="00A754CF"/>
    <w:rsid w:val="00A8062C"/>
    <w:rsid w:val="00A8150D"/>
    <w:rsid w:val="00A81E22"/>
    <w:rsid w:val="00A8306A"/>
    <w:rsid w:val="00A837FD"/>
    <w:rsid w:val="00A85E2A"/>
    <w:rsid w:val="00A86BC8"/>
    <w:rsid w:val="00A91A21"/>
    <w:rsid w:val="00A91DC1"/>
    <w:rsid w:val="00A92DC8"/>
    <w:rsid w:val="00A94A1C"/>
    <w:rsid w:val="00AA07CF"/>
    <w:rsid w:val="00AA310A"/>
    <w:rsid w:val="00AA5AFF"/>
    <w:rsid w:val="00AA6BC2"/>
    <w:rsid w:val="00AB0CFB"/>
    <w:rsid w:val="00AB1418"/>
    <w:rsid w:val="00AB7B6B"/>
    <w:rsid w:val="00AC2AA1"/>
    <w:rsid w:val="00AC5F3A"/>
    <w:rsid w:val="00AD052E"/>
    <w:rsid w:val="00AD0AA3"/>
    <w:rsid w:val="00AD343C"/>
    <w:rsid w:val="00AD3836"/>
    <w:rsid w:val="00AD4231"/>
    <w:rsid w:val="00AD4868"/>
    <w:rsid w:val="00AD73E3"/>
    <w:rsid w:val="00AE0D0B"/>
    <w:rsid w:val="00AE3E57"/>
    <w:rsid w:val="00AF46A4"/>
    <w:rsid w:val="00AF7799"/>
    <w:rsid w:val="00B000B6"/>
    <w:rsid w:val="00B04113"/>
    <w:rsid w:val="00B0745A"/>
    <w:rsid w:val="00B07F3C"/>
    <w:rsid w:val="00B10AE6"/>
    <w:rsid w:val="00B11413"/>
    <w:rsid w:val="00B1306E"/>
    <w:rsid w:val="00B16661"/>
    <w:rsid w:val="00B21A99"/>
    <w:rsid w:val="00B21CF9"/>
    <w:rsid w:val="00B231DB"/>
    <w:rsid w:val="00B25972"/>
    <w:rsid w:val="00B27956"/>
    <w:rsid w:val="00B30AC4"/>
    <w:rsid w:val="00B35893"/>
    <w:rsid w:val="00B403EF"/>
    <w:rsid w:val="00B40B06"/>
    <w:rsid w:val="00B421D6"/>
    <w:rsid w:val="00B434DE"/>
    <w:rsid w:val="00B449FB"/>
    <w:rsid w:val="00B4582D"/>
    <w:rsid w:val="00B45AF1"/>
    <w:rsid w:val="00B538EA"/>
    <w:rsid w:val="00B543A0"/>
    <w:rsid w:val="00B56ED7"/>
    <w:rsid w:val="00B57211"/>
    <w:rsid w:val="00B65253"/>
    <w:rsid w:val="00B74037"/>
    <w:rsid w:val="00B801D4"/>
    <w:rsid w:val="00B8096A"/>
    <w:rsid w:val="00B82283"/>
    <w:rsid w:val="00B83BFF"/>
    <w:rsid w:val="00B85AEF"/>
    <w:rsid w:val="00B900C5"/>
    <w:rsid w:val="00B92E69"/>
    <w:rsid w:val="00BA465F"/>
    <w:rsid w:val="00BA7B8B"/>
    <w:rsid w:val="00BB05F2"/>
    <w:rsid w:val="00BB3A7A"/>
    <w:rsid w:val="00BB5842"/>
    <w:rsid w:val="00BC1CBD"/>
    <w:rsid w:val="00BC2ADA"/>
    <w:rsid w:val="00BC39DA"/>
    <w:rsid w:val="00BC4CBF"/>
    <w:rsid w:val="00BC604B"/>
    <w:rsid w:val="00BC7CB2"/>
    <w:rsid w:val="00BC7CF6"/>
    <w:rsid w:val="00BD1245"/>
    <w:rsid w:val="00BD1AC7"/>
    <w:rsid w:val="00BD1F8C"/>
    <w:rsid w:val="00BD3BC3"/>
    <w:rsid w:val="00BD3BE2"/>
    <w:rsid w:val="00BE3065"/>
    <w:rsid w:val="00BE7E8B"/>
    <w:rsid w:val="00BF15E8"/>
    <w:rsid w:val="00BF1900"/>
    <w:rsid w:val="00BF5053"/>
    <w:rsid w:val="00BF5C8A"/>
    <w:rsid w:val="00BF7A4C"/>
    <w:rsid w:val="00C00413"/>
    <w:rsid w:val="00C008A4"/>
    <w:rsid w:val="00C02CA1"/>
    <w:rsid w:val="00C04CD4"/>
    <w:rsid w:val="00C06D9A"/>
    <w:rsid w:val="00C120AF"/>
    <w:rsid w:val="00C209B0"/>
    <w:rsid w:val="00C25EF9"/>
    <w:rsid w:val="00C2692F"/>
    <w:rsid w:val="00C323D7"/>
    <w:rsid w:val="00C32822"/>
    <w:rsid w:val="00C3513E"/>
    <w:rsid w:val="00C47F9C"/>
    <w:rsid w:val="00C55AD2"/>
    <w:rsid w:val="00C60028"/>
    <w:rsid w:val="00C60157"/>
    <w:rsid w:val="00C61D40"/>
    <w:rsid w:val="00C63605"/>
    <w:rsid w:val="00C67B8E"/>
    <w:rsid w:val="00C742A1"/>
    <w:rsid w:val="00C75D22"/>
    <w:rsid w:val="00C77275"/>
    <w:rsid w:val="00C7739F"/>
    <w:rsid w:val="00C812FE"/>
    <w:rsid w:val="00C820B0"/>
    <w:rsid w:val="00C877AC"/>
    <w:rsid w:val="00C92ABA"/>
    <w:rsid w:val="00C934B4"/>
    <w:rsid w:val="00C93BB1"/>
    <w:rsid w:val="00C94E6E"/>
    <w:rsid w:val="00CA15AF"/>
    <w:rsid w:val="00CA3687"/>
    <w:rsid w:val="00CA7297"/>
    <w:rsid w:val="00CB02C3"/>
    <w:rsid w:val="00CB1BC0"/>
    <w:rsid w:val="00CB3258"/>
    <w:rsid w:val="00CB5F4B"/>
    <w:rsid w:val="00CB7AA4"/>
    <w:rsid w:val="00CC02B5"/>
    <w:rsid w:val="00CC1966"/>
    <w:rsid w:val="00CC251E"/>
    <w:rsid w:val="00CC50B1"/>
    <w:rsid w:val="00CC7F57"/>
    <w:rsid w:val="00CD3009"/>
    <w:rsid w:val="00CD31E9"/>
    <w:rsid w:val="00CD59E7"/>
    <w:rsid w:val="00CE1D5D"/>
    <w:rsid w:val="00CF16F9"/>
    <w:rsid w:val="00CF3E87"/>
    <w:rsid w:val="00CF56B0"/>
    <w:rsid w:val="00D01553"/>
    <w:rsid w:val="00D07AD4"/>
    <w:rsid w:val="00D14004"/>
    <w:rsid w:val="00D14071"/>
    <w:rsid w:val="00D14882"/>
    <w:rsid w:val="00D16589"/>
    <w:rsid w:val="00D25900"/>
    <w:rsid w:val="00D30F1A"/>
    <w:rsid w:val="00D34FA7"/>
    <w:rsid w:val="00D35F2F"/>
    <w:rsid w:val="00D36314"/>
    <w:rsid w:val="00D37E8E"/>
    <w:rsid w:val="00D41485"/>
    <w:rsid w:val="00D41F2A"/>
    <w:rsid w:val="00D42B7E"/>
    <w:rsid w:val="00D43CE0"/>
    <w:rsid w:val="00D519EE"/>
    <w:rsid w:val="00D5434E"/>
    <w:rsid w:val="00D6455D"/>
    <w:rsid w:val="00D70DCD"/>
    <w:rsid w:val="00D7310F"/>
    <w:rsid w:val="00D74AE2"/>
    <w:rsid w:val="00D75922"/>
    <w:rsid w:val="00D771A0"/>
    <w:rsid w:val="00D81D88"/>
    <w:rsid w:val="00D84231"/>
    <w:rsid w:val="00D85C6B"/>
    <w:rsid w:val="00D92973"/>
    <w:rsid w:val="00D94744"/>
    <w:rsid w:val="00D94C7A"/>
    <w:rsid w:val="00DA0474"/>
    <w:rsid w:val="00DA5CBB"/>
    <w:rsid w:val="00DA6EBF"/>
    <w:rsid w:val="00DA768C"/>
    <w:rsid w:val="00DB006A"/>
    <w:rsid w:val="00DB168F"/>
    <w:rsid w:val="00DB545B"/>
    <w:rsid w:val="00DC0B20"/>
    <w:rsid w:val="00DC20C5"/>
    <w:rsid w:val="00DC3E41"/>
    <w:rsid w:val="00DC66E2"/>
    <w:rsid w:val="00DD3389"/>
    <w:rsid w:val="00DD56FA"/>
    <w:rsid w:val="00DE1BD6"/>
    <w:rsid w:val="00DE2B8E"/>
    <w:rsid w:val="00DE5B3D"/>
    <w:rsid w:val="00DF08B3"/>
    <w:rsid w:val="00DF5AA2"/>
    <w:rsid w:val="00DF6BB8"/>
    <w:rsid w:val="00DF7DF6"/>
    <w:rsid w:val="00E0052F"/>
    <w:rsid w:val="00E02453"/>
    <w:rsid w:val="00E04E98"/>
    <w:rsid w:val="00E052C6"/>
    <w:rsid w:val="00E10847"/>
    <w:rsid w:val="00E2062C"/>
    <w:rsid w:val="00E2469B"/>
    <w:rsid w:val="00E25DB0"/>
    <w:rsid w:val="00E401B6"/>
    <w:rsid w:val="00E4327A"/>
    <w:rsid w:val="00E439BA"/>
    <w:rsid w:val="00E50D34"/>
    <w:rsid w:val="00E510F2"/>
    <w:rsid w:val="00E55F80"/>
    <w:rsid w:val="00E56028"/>
    <w:rsid w:val="00E57292"/>
    <w:rsid w:val="00E630E3"/>
    <w:rsid w:val="00E7768A"/>
    <w:rsid w:val="00E8512A"/>
    <w:rsid w:val="00E91D54"/>
    <w:rsid w:val="00E92B85"/>
    <w:rsid w:val="00E934CF"/>
    <w:rsid w:val="00E9504A"/>
    <w:rsid w:val="00E975FC"/>
    <w:rsid w:val="00EA46EE"/>
    <w:rsid w:val="00EA4772"/>
    <w:rsid w:val="00EA4BAF"/>
    <w:rsid w:val="00EA7301"/>
    <w:rsid w:val="00EB2279"/>
    <w:rsid w:val="00EB44EA"/>
    <w:rsid w:val="00EB5ADC"/>
    <w:rsid w:val="00EB69A4"/>
    <w:rsid w:val="00EC02E8"/>
    <w:rsid w:val="00EC347B"/>
    <w:rsid w:val="00EC35CD"/>
    <w:rsid w:val="00EC449A"/>
    <w:rsid w:val="00EC73EA"/>
    <w:rsid w:val="00ED2F08"/>
    <w:rsid w:val="00ED4A82"/>
    <w:rsid w:val="00ED5B1C"/>
    <w:rsid w:val="00EE5238"/>
    <w:rsid w:val="00EF0ACE"/>
    <w:rsid w:val="00F011F9"/>
    <w:rsid w:val="00F0342B"/>
    <w:rsid w:val="00F0452D"/>
    <w:rsid w:val="00F0572F"/>
    <w:rsid w:val="00F10083"/>
    <w:rsid w:val="00F14A63"/>
    <w:rsid w:val="00F20F5A"/>
    <w:rsid w:val="00F3259B"/>
    <w:rsid w:val="00F3565E"/>
    <w:rsid w:val="00F4062B"/>
    <w:rsid w:val="00F41D75"/>
    <w:rsid w:val="00F42599"/>
    <w:rsid w:val="00F432DB"/>
    <w:rsid w:val="00F47AD9"/>
    <w:rsid w:val="00F51821"/>
    <w:rsid w:val="00F63048"/>
    <w:rsid w:val="00F6372A"/>
    <w:rsid w:val="00F714E2"/>
    <w:rsid w:val="00F74125"/>
    <w:rsid w:val="00F75F06"/>
    <w:rsid w:val="00F77157"/>
    <w:rsid w:val="00F82344"/>
    <w:rsid w:val="00F90696"/>
    <w:rsid w:val="00F9200F"/>
    <w:rsid w:val="00F951EF"/>
    <w:rsid w:val="00F96106"/>
    <w:rsid w:val="00FA2511"/>
    <w:rsid w:val="00FA6F91"/>
    <w:rsid w:val="00FB0165"/>
    <w:rsid w:val="00FB66A0"/>
    <w:rsid w:val="00FC2BBD"/>
    <w:rsid w:val="00FC58D3"/>
    <w:rsid w:val="00FC6728"/>
    <w:rsid w:val="00FC749A"/>
    <w:rsid w:val="00FC7BD5"/>
    <w:rsid w:val="00FD09D1"/>
    <w:rsid w:val="00FD1CD4"/>
    <w:rsid w:val="00FD56B7"/>
    <w:rsid w:val="00FE0C9C"/>
    <w:rsid w:val="00FE1086"/>
    <w:rsid w:val="00FE1C65"/>
    <w:rsid w:val="00FE43A6"/>
    <w:rsid w:val="00FE53A9"/>
    <w:rsid w:val="00FE5431"/>
    <w:rsid w:val="00FE5B12"/>
    <w:rsid w:val="00FF18CC"/>
    <w:rsid w:val="00FF281B"/>
    <w:rsid w:val="00FF29DC"/>
    <w:rsid w:val="00FF4502"/>
    <w:rsid w:val="00FF5C05"/>
  </w:rsids>
  <m:mathPr>
    <m:mathFont m:val="Cambria Math"/>
    <m:brkBin m:val="before"/>
    <m:brkBinSub m:val="--"/>
    <m:smallFrac m:val="0"/>
    <m:dispDef m:val="0"/>
    <m:lMargin m:val="0"/>
    <m:rMargin m:val="0"/>
    <m:defJc m:val="centerGroup"/>
    <m:wrapRight/>
    <m:intLim m:val="subSup"/>
    <m:naryLim m:val="subSup"/>
  </m:mathPr>
  <w:themeFontLang w:val="en-US" w:eastAsia="ko-KR"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4:docId w14:val="5DE79FF0"/>
  <w15:docId w15:val="{A462EB3D-455F-47B4-A303-D6088FADC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0">
    <w:name w:val="figure caption"/>
    <w:rsid w:val="007A28F1"/>
    <w:p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paragraph" w:styleId="NormalWeb">
    <w:name w:val="Normal (Web)"/>
    <w:basedOn w:val="Normal"/>
    <w:uiPriority w:val="99"/>
    <w:rsid w:val="00455854"/>
    <w:rPr>
      <w:sz w:val="24"/>
      <w:szCs w:val="24"/>
    </w:rPr>
  </w:style>
  <w:style w:type="paragraph" w:styleId="BalloonText">
    <w:name w:val="Balloon Text"/>
    <w:basedOn w:val="Normal"/>
    <w:link w:val="BalloonTextChar"/>
    <w:rsid w:val="0077754A"/>
    <w:rPr>
      <w:rFonts w:ascii="Tahoma" w:hAnsi="Tahoma" w:cs="Tahoma"/>
      <w:sz w:val="16"/>
      <w:szCs w:val="16"/>
    </w:rPr>
  </w:style>
  <w:style w:type="character" w:customStyle="1" w:styleId="BalloonTextChar">
    <w:name w:val="Balloon Text Char"/>
    <w:basedOn w:val="DefaultParagraphFont"/>
    <w:link w:val="BalloonText"/>
    <w:rsid w:val="0077754A"/>
    <w:rPr>
      <w:rFonts w:ascii="Tahoma" w:hAnsi="Tahoma" w:cs="Tahoma"/>
      <w:sz w:val="16"/>
      <w:szCs w:val="16"/>
    </w:rPr>
  </w:style>
  <w:style w:type="character" w:customStyle="1" w:styleId="apple-converted-space">
    <w:name w:val="apple-converted-space"/>
    <w:basedOn w:val="DefaultParagraphFont"/>
    <w:rsid w:val="0077754A"/>
  </w:style>
  <w:style w:type="paragraph" w:styleId="Caption">
    <w:name w:val="caption"/>
    <w:basedOn w:val="Normal"/>
    <w:next w:val="Normal"/>
    <w:unhideWhenUsed/>
    <w:qFormat/>
    <w:rsid w:val="000C7CC6"/>
    <w:pPr>
      <w:spacing w:after="200"/>
    </w:pPr>
    <w:rPr>
      <w:b/>
      <w:bCs/>
      <w:color w:val="5B9BD5" w:themeColor="accent1"/>
      <w:sz w:val="18"/>
      <w:szCs w:val="18"/>
    </w:rPr>
  </w:style>
  <w:style w:type="table" w:styleId="TableGrid">
    <w:name w:val="Table Grid"/>
    <w:basedOn w:val="TableNormal"/>
    <w:rsid w:val="000B0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50D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225332">
      <w:bodyDiv w:val="1"/>
      <w:marLeft w:val="0"/>
      <w:marRight w:val="0"/>
      <w:marTop w:val="0"/>
      <w:marBottom w:val="0"/>
      <w:divBdr>
        <w:top w:val="none" w:sz="0" w:space="0" w:color="auto"/>
        <w:left w:val="none" w:sz="0" w:space="0" w:color="auto"/>
        <w:bottom w:val="none" w:sz="0" w:space="0" w:color="auto"/>
        <w:right w:val="none" w:sz="0" w:space="0" w:color="auto"/>
      </w:divBdr>
    </w:div>
    <w:div w:id="742799386">
      <w:bodyDiv w:val="1"/>
      <w:marLeft w:val="0"/>
      <w:marRight w:val="0"/>
      <w:marTop w:val="0"/>
      <w:marBottom w:val="0"/>
      <w:divBdr>
        <w:top w:val="none" w:sz="0" w:space="0" w:color="auto"/>
        <w:left w:val="none" w:sz="0" w:space="0" w:color="auto"/>
        <w:bottom w:val="none" w:sz="0" w:space="0" w:color="auto"/>
        <w:right w:val="none" w:sz="0" w:space="0" w:color="auto"/>
      </w:divBdr>
    </w:div>
    <w:div w:id="905183595">
      <w:bodyDiv w:val="1"/>
      <w:marLeft w:val="0"/>
      <w:marRight w:val="0"/>
      <w:marTop w:val="0"/>
      <w:marBottom w:val="0"/>
      <w:divBdr>
        <w:top w:val="none" w:sz="0" w:space="0" w:color="auto"/>
        <w:left w:val="none" w:sz="0" w:space="0" w:color="auto"/>
        <w:bottom w:val="none" w:sz="0" w:space="0" w:color="auto"/>
        <w:right w:val="none" w:sz="0" w:space="0" w:color="auto"/>
      </w:divBdr>
    </w:div>
    <w:div w:id="1142884612">
      <w:bodyDiv w:val="1"/>
      <w:marLeft w:val="0"/>
      <w:marRight w:val="0"/>
      <w:marTop w:val="0"/>
      <w:marBottom w:val="0"/>
      <w:divBdr>
        <w:top w:val="none" w:sz="0" w:space="0" w:color="auto"/>
        <w:left w:val="none" w:sz="0" w:space="0" w:color="auto"/>
        <w:bottom w:val="none" w:sz="0" w:space="0" w:color="auto"/>
        <w:right w:val="none" w:sz="0" w:space="0" w:color="auto"/>
      </w:divBdr>
    </w:div>
    <w:div w:id="1152602237">
      <w:bodyDiv w:val="1"/>
      <w:marLeft w:val="0"/>
      <w:marRight w:val="0"/>
      <w:marTop w:val="0"/>
      <w:marBottom w:val="0"/>
      <w:divBdr>
        <w:top w:val="none" w:sz="0" w:space="0" w:color="auto"/>
        <w:left w:val="none" w:sz="0" w:space="0" w:color="auto"/>
        <w:bottom w:val="none" w:sz="0" w:space="0" w:color="auto"/>
        <w:right w:val="none" w:sz="0" w:space="0" w:color="auto"/>
      </w:divBdr>
    </w:div>
    <w:div w:id="1243292993">
      <w:bodyDiv w:val="1"/>
      <w:marLeft w:val="0"/>
      <w:marRight w:val="0"/>
      <w:marTop w:val="0"/>
      <w:marBottom w:val="0"/>
      <w:divBdr>
        <w:top w:val="none" w:sz="0" w:space="0" w:color="auto"/>
        <w:left w:val="none" w:sz="0" w:space="0" w:color="auto"/>
        <w:bottom w:val="none" w:sz="0" w:space="0" w:color="auto"/>
        <w:right w:val="none" w:sz="0" w:space="0" w:color="auto"/>
      </w:divBdr>
    </w:div>
    <w:div w:id="1280449164">
      <w:bodyDiv w:val="1"/>
      <w:marLeft w:val="0"/>
      <w:marRight w:val="0"/>
      <w:marTop w:val="0"/>
      <w:marBottom w:val="0"/>
      <w:divBdr>
        <w:top w:val="none" w:sz="0" w:space="0" w:color="auto"/>
        <w:left w:val="none" w:sz="0" w:space="0" w:color="auto"/>
        <w:bottom w:val="none" w:sz="0" w:space="0" w:color="auto"/>
        <w:right w:val="none" w:sz="0" w:space="0" w:color="auto"/>
      </w:divBdr>
    </w:div>
    <w:div w:id="1387879784">
      <w:bodyDiv w:val="1"/>
      <w:marLeft w:val="0"/>
      <w:marRight w:val="0"/>
      <w:marTop w:val="0"/>
      <w:marBottom w:val="0"/>
      <w:divBdr>
        <w:top w:val="none" w:sz="0" w:space="0" w:color="auto"/>
        <w:left w:val="none" w:sz="0" w:space="0" w:color="auto"/>
        <w:bottom w:val="none" w:sz="0" w:space="0" w:color="auto"/>
        <w:right w:val="none" w:sz="0" w:space="0" w:color="auto"/>
      </w:divBdr>
    </w:div>
    <w:div w:id="1439981490">
      <w:bodyDiv w:val="1"/>
      <w:marLeft w:val="0"/>
      <w:marRight w:val="0"/>
      <w:marTop w:val="0"/>
      <w:marBottom w:val="0"/>
      <w:divBdr>
        <w:top w:val="none" w:sz="0" w:space="0" w:color="auto"/>
        <w:left w:val="none" w:sz="0" w:space="0" w:color="auto"/>
        <w:bottom w:val="none" w:sz="0" w:space="0" w:color="auto"/>
        <w:right w:val="none" w:sz="0" w:space="0" w:color="auto"/>
      </w:divBdr>
    </w:div>
    <w:div w:id="1737048902">
      <w:bodyDiv w:val="1"/>
      <w:marLeft w:val="0"/>
      <w:marRight w:val="0"/>
      <w:marTop w:val="0"/>
      <w:marBottom w:val="0"/>
      <w:divBdr>
        <w:top w:val="none" w:sz="0" w:space="0" w:color="auto"/>
        <w:left w:val="none" w:sz="0" w:space="0" w:color="auto"/>
        <w:bottom w:val="none" w:sz="0" w:space="0" w:color="auto"/>
        <w:right w:val="none" w:sz="0" w:space="0" w:color="auto"/>
      </w:divBdr>
    </w:div>
    <w:div w:id="1811821467">
      <w:bodyDiv w:val="1"/>
      <w:marLeft w:val="0"/>
      <w:marRight w:val="0"/>
      <w:marTop w:val="0"/>
      <w:marBottom w:val="0"/>
      <w:divBdr>
        <w:top w:val="none" w:sz="0" w:space="0" w:color="auto"/>
        <w:left w:val="none" w:sz="0" w:space="0" w:color="auto"/>
        <w:bottom w:val="none" w:sz="0" w:space="0" w:color="auto"/>
        <w:right w:val="none" w:sz="0" w:space="0" w:color="auto"/>
      </w:divBdr>
    </w:div>
    <w:div w:id="1828860824">
      <w:bodyDiv w:val="1"/>
      <w:marLeft w:val="0"/>
      <w:marRight w:val="0"/>
      <w:marTop w:val="0"/>
      <w:marBottom w:val="0"/>
      <w:divBdr>
        <w:top w:val="none" w:sz="0" w:space="0" w:color="auto"/>
        <w:left w:val="none" w:sz="0" w:space="0" w:color="auto"/>
        <w:bottom w:val="none" w:sz="0" w:space="0" w:color="auto"/>
        <w:right w:val="none" w:sz="0" w:space="0" w:color="auto"/>
      </w:divBdr>
    </w:div>
    <w:div w:id="1911117678">
      <w:bodyDiv w:val="1"/>
      <w:marLeft w:val="0"/>
      <w:marRight w:val="0"/>
      <w:marTop w:val="0"/>
      <w:marBottom w:val="0"/>
      <w:divBdr>
        <w:top w:val="none" w:sz="0" w:space="0" w:color="auto"/>
        <w:left w:val="none" w:sz="0" w:space="0" w:color="auto"/>
        <w:bottom w:val="none" w:sz="0" w:space="0" w:color="auto"/>
        <w:right w:val="none" w:sz="0" w:space="0" w:color="auto"/>
      </w:divBdr>
    </w:div>
    <w:div w:id="2043481471">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2" Type="http://schemas.openxmlformats.org/officeDocument/2006/relationships/hyperlink" Target="mailto:nilikrausz2013@u.northwestern.edu" TargetMode="External"/><Relationship Id="rId1" Type="http://schemas.openxmlformats.org/officeDocument/2006/relationships/hyperlink" Target="mailto:blairhu2014@u.northwestern.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Desktop\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1BFA61-30D6-4D62-8042-8528A859C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1025</TotalTime>
  <Pages>6</Pages>
  <Words>5020</Words>
  <Characters>84977</Characters>
  <Application>Microsoft Office Word</Application>
  <DocSecurity>0</DocSecurity>
  <Lines>708</Lines>
  <Paragraphs>179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Blair Hu</dc:creator>
  <cp:lastModifiedBy>Blair Hu</cp:lastModifiedBy>
  <cp:revision>220</cp:revision>
  <cp:lastPrinted>2018-06-27T16:20:00Z</cp:lastPrinted>
  <dcterms:created xsi:type="dcterms:W3CDTF">2018-06-27T14:07:00Z</dcterms:created>
  <dcterms:modified xsi:type="dcterms:W3CDTF">2018-06-27T16:25:00Z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ce450e26-4ff8-3ca6-a5f4-38da719593c9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